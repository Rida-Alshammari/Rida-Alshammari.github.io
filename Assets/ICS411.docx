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1793EB" w14:textId="77777777" w:rsidR="006D01DA" w:rsidRPr="009A0469" w:rsidRDefault="00527C81" w:rsidP="00C101FB">
      <w:pPr>
        <w:widowControl w:val="0"/>
        <w:ind w:left="432"/>
        <w:rPr>
          <w14:shadow w14:blurRad="50800" w14:dist="38100" w14:dir="2700000" w14:sx="100000" w14:sy="100000" w14:kx="0" w14:ky="0" w14:algn="tl">
            <w14:srgbClr w14:val="000000">
              <w14:alpha w14:val="60000"/>
            </w14:srgbClr>
          </w14:shadow>
        </w:rPr>
      </w:pPr>
      <w:r>
        <w:rPr>
          <w:noProof/>
          <w:lang w:val="fr-FR" w:eastAsia="fr-FR"/>
        </w:rPr>
        <mc:AlternateContent>
          <mc:Choice Requires="wps">
            <w:drawing>
              <wp:anchor distT="0" distB="0" distL="114300" distR="114300" simplePos="0" relativeHeight="251657728" behindDoc="0" locked="0" layoutInCell="1" allowOverlap="1" wp14:anchorId="235F7A2C" wp14:editId="20DEA5A1">
                <wp:simplePos x="0" y="0"/>
                <wp:positionH relativeFrom="column">
                  <wp:posOffset>-1218335</wp:posOffset>
                </wp:positionH>
                <wp:positionV relativeFrom="paragraph">
                  <wp:posOffset>-6985</wp:posOffset>
                </wp:positionV>
                <wp:extent cx="3228975" cy="1828800"/>
                <wp:effectExtent l="0" t="0" r="9525" b="0"/>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975" cy="1828800"/>
                        </a:xfrm>
                        <a:prstGeom prst="rect">
                          <a:avLst/>
                        </a:prstGeom>
                        <a:solidFill>
                          <a:srgbClr val="FFFFFF"/>
                        </a:solidFill>
                        <a:ln>
                          <a:noFill/>
                        </a:ln>
                        <a:extLst>
                          <a:ext uri="{91240B29-F687-4F45-9708-019B960494DF}">
                            <a14:hiddenLine xmlns:a14="http://schemas.microsoft.com/office/drawing/2010/main" w="9525">
                              <a:pattFill prst="sphere">
                                <a:fgClr>
                                  <a:srgbClr val="000000"/>
                                </a:fgClr>
                                <a:bgClr>
                                  <a:srgbClr val="FFFFFF"/>
                                </a:bgClr>
                              </a:pattFill>
                              <a:miter lim="800000"/>
                              <a:headEnd/>
                              <a:tailEnd/>
                            </a14:hiddenLine>
                          </a:ext>
                        </a:extLst>
                      </wps:spPr>
                      <wps:txbx>
                        <w:txbxContent>
                          <w:p w14:paraId="77AC0FC3" w14:textId="77777777" w:rsidR="00CA411C" w:rsidRPr="009C1529" w:rsidRDefault="00CA411C" w:rsidP="000B2F08">
                            <w:pPr>
                              <w:widowControl w:val="0"/>
                              <w:jc w:val="center"/>
                              <w:rPr>
                                <w:rFonts w:ascii="Andalus" w:hAnsi="Andalus" w:cs="Andalus"/>
                                <w:sz w:val="28"/>
                              </w:rPr>
                            </w:pPr>
                            <w:r w:rsidRPr="009C1529">
                              <w:rPr>
                                <w:rFonts w:ascii="Andalus" w:hAnsi="Andalus" w:cs="Andalus"/>
                                <w:sz w:val="28"/>
                              </w:rPr>
                              <w:t>Kingdom of Saudi Arabia</w:t>
                            </w:r>
                          </w:p>
                          <w:p w14:paraId="1EE5B689" w14:textId="77777777" w:rsidR="00CA411C" w:rsidRPr="009C1529" w:rsidRDefault="00CA411C" w:rsidP="009C1529">
                            <w:pPr>
                              <w:widowControl w:val="0"/>
                              <w:jc w:val="center"/>
                              <w:rPr>
                                <w:rFonts w:ascii="Andalus" w:hAnsi="Andalus" w:cs="Andalus"/>
                                <w:sz w:val="28"/>
                              </w:rPr>
                            </w:pPr>
                            <w:r w:rsidRPr="009C1529">
                              <w:rPr>
                                <w:rFonts w:ascii="Andalus" w:hAnsi="Andalus" w:cs="Andalus"/>
                                <w:sz w:val="28"/>
                              </w:rPr>
                              <w:t>Ministry of Higher Education</w:t>
                            </w:r>
                          </w:p>
                          <w:p w14:paraId="6D9861A3" w14:textId="77777777" w:rsidR="00CA411C" w:rsidRPr="009C1529" w:rsidRDefault="00CA411C" w:rsidP="000B2F08">
                            <w:pPr>
                              <w:widowControl w:val="0"/>
                              <w:jc w:val="center"/>
                              <w:rPr>
                                <w:rFonts w:ascii="Andalus" w:hAnsi="Andalus" w:cs="Andalus"/>
                                <w:sz w:val="28"/>
                              </w:rPr>
                            </w:pPr>
                            <w:r w:rsidRPr="009C1529">
                              <w:rPr>
                                <w:rFonts w:ascii="Andalus" w:hAnsi="Andalus" w:cs="Andalus"/>
                                <w:sz w:val="28"/>
                              </w:rPr>
                              <w:t>Hail University</w:t>
                            </w:r>
                          </w:p>
                          <w:p w14:paraId="09E68914" w14:textId="77777777" w:rsidR="00CA411C" w:rsidRPr="009C1529" w:rsidRDefault="00CA411C" w:rsidP="000B2F08">
                            <w:pPr>
                              <w:widowControl w:val="0"/>
                              <w:jc w:val="center"/>
                              <w:rPr>
                                <w:rFonts w:ascii="Andalus" w:hAnsi="Andalus" w:cs="Andalus"/>
                                <w:sz w:val="28"/>
                                <w:rtl/>
                              </w:rPr>
                            </w:pPr>
                            <w:r w:rsidRPr="009C1529">
                              <w:rPr>
                                <w:rFonts w:ascii="Andalus" w:hAnsi="Andalus" w:cs="Andalus"/>
                                <w:sz w:val="28"/>
                              </w:rPr>
                              <w:t>College of Computer Science and Engineering</w:t>
                            </w:r>
                          </w:p>
                          <w:p w14:paraId="6C25763E" w14:textId="77777777" w:rsidR="00CA411C" w:rsidRPr="002B1747" w:rsidRDefault="00CA411C" w:rsidP="00231BA2">
                            <w:pPr>
                              <w:widowControl w:val="0"/>
                              <w:jc w:val="center"/>
                              <w:rPr>
                                <w:rFonts w:ascii="Andalus" w:hAnsi="Andalus" w:cs="Andalus"/>
                                <w:color w:val="FF0000"/>
                                <w:sz w:val="28"/>
                                <w:lang w:val="fr-FR"/>
                              </w:rPr>
                            </w:pPr>
                            <w:r w:rsidRPr="002B1747">
                              <w:rPr>
                                <w:rFonts w:ascii="Andalus" w:hAnsi="Andalus" w:cs="Andalus"/>
                                <w:color w:val="FF0000"/>
                                <w:sz w:val="28"/>
                              </w:rPr>
                              <w:t>Department</w:t>
                            </w:r>
                            <w:r w:rsidRPr="002B1747">
                              <w:rPr>
                                <w:rFonts w:ascii="Andalus" w:hAnsi="Andalus" w:cs="Andalus"/>
                                <w:color w:val="FF0000"/>
                                <w:sz w:val="28"/>
                                <w:lang w:val="fr-FR"/>
                              </w:rPr>
                              <w:t xml:space="preserve"> 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5F7A2C" id="_x0000_t202" coordsize="21600,21600" o:spt="202" path="m,l,21600r21600,l21600,xe">
                <v:stroke joinstyle="miter"/>
                <v:path gradientshapeok="t" o:connecttype="rect"/>
              </v:shapetype>
              <v:shape id="Text Box 3" o:spid="_x0000_s1026" type="#_x0000_t202" style="position:absolute;left:0;text-align:left;margin-left:-95.95pt;margin-top:-.55pt;width:254.25pt;height:2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" stroked="f">
                <v:stroke filltype="pattern"/>
                <v:textbox>
                  <w:txbxContent>
                    <w:p w14:paraId="77AC0FC3" w14:textId="77777777" w:rsidR="00CA411C" w:rsidRPr="009C1529" w:rsidRDefault="00CA411C" w:rsidP="000B2F08">
                      <w:pPr>
                        <w:widowControl w:val="0"/>
                        <w:jc w:val="center"/>
                        <w:rPr>
                          <w:rFonts w:ascii="Andalus" w:hAnsi="Andalus" w:cs="Andalus"/>
                          <w:sz w:val="28"/>
                        </w:rPr>
                      </w:pPr>
                      <w:r w:rsidRPr="009C1529">
                        <w:rPr>
                          <w:rFonts w:ascii="Andalus" w:hAnsi="Andalus" w:cs="Andalus"/>
                          <w:sz w:val="28"/>
                        </w:rPr>
                        <w:t>Kingdom of Saudi Arabia</w:t>
                      </w:r>
                    </w:p>
                    <w:p w14:paraId="1EE5B689" w14:textId="77777777" w:rsidR="00CA411C" w:rsidRPr="009C1529" w:rsidRDefault="00CA411C" w:rsidP="009C1529">
                      <w:pPr>
                        <w:widowControl w:val="0"/>
                        <w:jc w:val="center"/>
                        <w:rPr>
                          <w:rFonts w:ascii="Andalus" w:hAnsi="Andalus" w:cs="Andalus"/>
                          <w:sz w:val="28"/>
                        </w:rPr>
                      </w:pPr>
                      <w:r w:rsidRPr="009C1529">
                        <w:rPr>
                          <w:rFonts w:ascii="Andalus" w:hAnsi="Andalus" w:cs="Andalus"/>
                          <w:sz w:val="28"/>
                        </w:rPr>
                        <w:t>Ministry of Higher Education</w:t>
                      </w:r>
                    </w:p>
                    <w:p w14:paraId="6D9861A3" w14:textId="77777777" w:rsidR="00CA411C" w:rsidRPr="009C1529" w:rsidRDefault="00CA411C" w:rsidP="000B2F08">
                      <w:pPr>
                        <w:widowControl w:val="0"/>
                        <w:jc w:val="center"/>
                        <w:rPr>
                          <w:rFonts w:ascii="Andalus" w:hAnsi="Andalus" w:cs="Andalus"/>
                          <w:sz w:val="28"/>
                        </w:rPr>
                      </w:pPr>
                      <w:r w:rsidRPr="009C1529">
                        <w:rPr>
                          <w:rFonts w:ascii="Andalus" w:hAnsi="Andalus" w:cs="Andalus"/>
                          <w:sz w:val="28"/>
                        </w:rPr>
                        <w:t>Hail University</w:t>
                      </w:r>
                    </w:p>
                    <w:p w14:paraId="09E68914" w14:textId="77777777" w:rsidR="00CA411C" w:rsidRPr="009C1529" w:rsidRDefault="00CA411C" w:rsidP="000B2F08">
                      <w:pPr>
                        <w:widowControl w:val="0"/>
                        <w:jc w:val="center"/>
                        <w:rPr>
                          <w:rFonts w:ascii="Andalus" w:hAnsi="Andalus" w:cs="Andalus"/>
                          <w:sz w:val="28"/>
                          <w:rtl/>
                        </w:rPr>
                      </w:pPr>
                      <w:r w:rsidRPr="009C1529">
                        <w:rPr>
                          <w:rFonts w:ascii="Andalus" w:hAnsi="Andalus" w:cs="Andalus"/>
                          <w:sz w:val="28"/>
                        </w:rPr>
                        <w:t>College of Computer Science and Engineering</w:t>
                      </w:r>
                    </w:p>
                    <w:p w14:paraId="6C25763E" w14:textId="77777777" w:rsidR="00CA411C" w:rsidRPr="002B1747" w:rsidRDefault="00CA411C" w:rsidP="00231BA2">
                      <w:pPr>
                        <w:widowControl w:val="0"/>
                        <w:jc w:val="center"/>
                        <w:rPr>
                          <w:rFonts w:ascii="Andalus" w:hAnsi="Andalus" w:cs="Andalus"/>
                          <w:color w:val="FF0000"/>
                          <w:sz w:val="28"/>
                          <w:lang w:val="fr-FR"/>
                        </w:rPr>
                      </w:pPr>
                      <w:r w:rsidRPr="002B1747">
                        <w:rPr>
                          <w:rFonts w:ascii="Andalus" w:hAnsi="Andalus" w:cs="Andalus"/>
                          <w:color w:val="FF0000"/>
                          <w:sz w:val="28"/>
                        </w:rPr>
                        <w:t>Department</w:t>
                      </w:r>
                      <w:r w:rsidRPr="002B1747">
                        <w:rPr>
                          <w:rFonts w:ascii="Andalus" w:hAnsi="Andalus" w:cs="Andalus"/>
                          <w:color w:val="FF0000"/>
                          <w:sz w:val="28"/>
                          <w:lang w:val="fr-FR"/>
                        </w:rPr>
                        <w:t xml:space="preserve"> Name</w:t>
                      </w:r>
                    </w:p>
                  </w:txbxContent>
                </v:textbox>
              </v:shape>
            </w:pict>
          </mc:Fallback>
        </mc:AlternateContent>
      </w:r>
      <w:r>
        <w:rPr>
          <w:noProof/>
          <w:lang w:val="fr-FR" w:eastAsia="fr-FR"/>
        </w:rPr>
        <mc:AlternateContent>
          <mc:Choice Requires="wps">
            <w:drawing>
              <wp:anchor distT="0" distB="0" distL="114300" distR="114300" simplePos="0" relativeHeight="251656704" behindDoc="0" locked="0" layoutInCell="1" allowOverlap="1" wp14:anchorId="1884DB72" wp14:editId="3BE3629B">
                <wp:simplePos x="0" y="0"/>
                <wp:positionH relativeFrom="column">
                  <wp:posOffset>4044112</wp:posOffset>
                </wp:positionH>
                <wp:positionV relativeFrom="paragraph">
                  <wp:posOffset>38100</wp:posOffset>
                </wp:positionV>
                <wp:extent cx="2057400" cy="19431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943100"/>
                        </a:xfrm>
                        <a:prstGeom prst="rect">
                          <a:avLst/>
                        </a:prstGeom>
                        <a:solidFill>
                          <a:srgbClr val="FFFFFF"/>
                        </a:solidFill>
                        <a:ln>
                          <a:noFill/>
                        </a:ln>
                        <a:extLst>
                          <a:ext uri="{91240B29-F687-4F45-9708-019B960494DF}">
                            <a14:hiddenLine xmlns:a14="http://schemas.microsoft.com/office/drawing/2010/main" w="9525">
                              <a:pattFill prst="sphere">
                                <a:fgClr>
                                  <a:srgbClr val="000000"/>
                                </a:fgClr>
                                <a:bgClr>
                                  <a:srgbClr val="FFFFFF"/>
                                </a:bgClr>
                              </a:pattFill>
                              <a:miter lim="800000"/>
                              <a:headEnd/>
                              <a:tailEnd/>
                            </a14:hiddenLine>
                          </a:ext>
                        </a:extLst>
                      </wps:spPr>
                      <wps:txbx>
                        <w:txbxContent>
                          <w:p w14:paraId="57E89164" w14:textId="77777777" w:rsidR="00CA411C" w:rsidRPr="000B2F08" w:rsidRDefault="00CA411C" w:rsidP="000B2F08">
                            <w:pPr>
                              <w:widowControl w:val="0"/>
                              <w:jc w:val="center"/>
                              <w:rPr>
                                <w:rFonts w:ascii="Andalus" w:hAnsi="Andalus" w:cs="Andalus"/>
                                <w:sz w:val="28"/>
                                <w:rtl/>
                              </w:rPr>
                            </w:pPr>
                            <w:r w:rsidRPr="000B2F08">
                              <w:rPr>
                                <w:rFonts w:ascii="Andalus" w:hAnsi="Andalus" w:cs="Andalus"/>
                                <w:color w:val="000000" w:themeColor="text1"/>
                                <w:rtl/>
                              </w:rPr>
                              <w:t xml:space="preserve">المملكة العربية </w:t>
                            </w:r>
                            <w:r w:rsidRPr="000B2F08">
                              <w:rPr>
                                <w:rFonts w:ascii="Andalus" w:hAnsi="Andalus" w:cs="Andalus"/>
                                <w:sz w:val="28"/>
                                <w:rtl/>
                              </w:rPr>
                              <w:t>السعودية</w:t>
                            </w:r>
                          </w:p>
                          <w:p w14:paraId="101E7E13" w14:textId="77777777" w:rsidR="00CA411C" w:rsidRPr="000B2F08" w:rsidRDefault="00CA411C" w:rsidP="000B2F08">
                            <w:pPr>
                              <w:widowControl w:val="0"/>
                              <w:jc w:val="center"/>
                              <w:rPr>
                                <w:rFonts w:ascii="Andalus" w:hAnsi="Andalus" w:cs="Andalus"/>
                                <w:sz w:val="28"/>
                                <w:rtl/>
                              </w:rPr>
                            </w:pPr>
                            <w:r w:rsidRPr="000B2F08">
                              <w:rPr>
                                <w:rFonts w:ascii="Andalus" w:hAnsi="Andalus" w:cs="Andalus"/>
                                <w:sz w:val="28"/>
                                <w:rtl/>
                              </w:rPr>
                              <w:t>وزارة التعليم العالي</w:t>
                            </w:r>
                          </w:p>
                          <w:p w14:paraId="7CD76315" w14:textId="77777777" w:rsidR="00CA411C" w:rsidRPr="000B2F08" w:rsidRDefault="00CA411C" w:rsidP="000B2F08">
                            <w:pPr>
                              <w:widowControl w:val="0"/>
                              <w:jc w:val="center"/>
                              <w:rPr>
                                <w:rFonts w:ascii="Andalus" w:hAnsi="Andalus" w:cs="Andalus"/>
                                <w:sz w:val="28"/>
                                <w:rtl/>
                              </w:rPr>
                            </w:pPr>
                            <w:r w:rsidRPr="000B2F08">
                              <w:rPr>
                                <w:rFonts w:ascii="Andalus" w:hAnsi="Andalus" w:cs="Andalus"/>
                                <w:sz w:val="28"/>
                                <w:rtl/>
                              </w:rPr>
                              <w:t>جامعة حائل</w:t>
                            </w:r>
                          </w:p>
                          <w:p w14:paraId="6E012811" w14:textId="77777777" w:rsidR="00CA411C" w:rsidRPr="000B2F08" w:rsidRDefault="00CA411C" w:rsidP="00231BA2">
                            <w:pPr>
                              <w:widowControl w:val="0"/>
                              <w:jc w:val="center"/>
                              <w:rPr>
                                <w:rFonts w:ascii="Andalus" w:hAnsi="Andalus" w:cs="Andalus"/>
                                <w:sz w:val="28"/>
                              </w:rPr>
                            </w:pPr>
                            <w:r>
                              <w:rPr>
                                <w:rFonts w:ascii="Andalus" w:hAnsi="Andalus" w:cs="Andalus"/>
                                <w:sz w:val="28"/>
                              </w:rPr>
                              <w:t xml:space="preserve"> </w:t>
                            </w:r>
                            <w:r w:rsidRPr="000B2F08">
                              <w:rPr>
                                <w:rFonts w:ascii="Andalus" w:hAnsi="Andalus" w:cs="Andalus"/>
                                <w:sz w:val="28"/>
                                <w:rtl/>
                              </w:rPr>
                              <w:t xml:space="preserve"> هندسة علوم</w:t>
                            </w:r>
                            <w:r>
                              <w:rPr>
                                <w:rFonts w:ascii="Andalus" w:hAnsi="Andalus" w:cs="Andalus" w:hint="cs"/>
                                <w:sz w:val="28"/>
                                <w:rtl/>
                              </w:rPr>
                              <w:t xml:space="preserve"> وهندسة الحاسب </w:t>
                            </w:r>
                            <w:r w:rsidRPr="000B2F08">
                              <w:rPr>
                                <w:rFonts w:ascii="Andalus" w:hAnsi="Andalus" w:cs="Andalus"/>
                                <w:sz w:val="28"/>
                                <w:rtl/>
                              </w:rPr>
                              <w:t>الآلي</w:t>
                            </w:r>
                          </w:p>
                          <w:p w14:paraId="3D6B15BA" w14:textId="4A665AC6" w:rsidR="00CA411C" w:rsidRPr="00CA411C" w:rsidRDefault="00CA411C" w:rsidP="00CA411C">
                            <w:pPr>
                              <w:widowControl w:val="0"/>
                              <w:jc w:val="center"/>
                              <w:rPr>
                                <w:rFonts w:ascii="Andalus" w:hAnsi="Andalus" w:cs="Andalus"/>
                                <w:color w:val="FF0000"/>
                                <w:sz w:val="28"/>
                                <w:lang w:val="en-US"/>
                              </w:rPr>
                            </w:pPr>
                            <w:r>
                              <w:rPr>
                                <w:rFonts w:ascii="Andalus" w:hAnsi="Andalus" w:cs="Andalus"/>
                                <w:color w:val="FF0000"/>
                                <w:sz w:val="28"/>
                                <w:lang w:val="en-US"/>
                              </w:rPr>
                              <w:t>Please write the department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84DB72" id="Text Box 2" o:spid="_x0000_s1027" type="#_x0000_t202" style="position:absolute;left:0;text-align:left;margin-left:318.45pt;margin-top:3pt;width:162pt;height:15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" stroked="f">
                <v:stroke filltype="pattern"/>
                <v:textbox>
                  <w:txbxContent>
                    <w:p w14:paraId="57E89164" w14:textId="77777777" w:rsidR="00CA411C" w:rsidRPr="000B2F08" w:rsidRDefault="00CA411C" w:rsidP="000B2F08">
                      <w:pPr>
                        <w:widowControl w:val="0"/>
                        <w:jc w:val="center"/>
                        <w:rPr>
                          <w:rFonts w:ascii="Andalus" w:hAnsi="Andalus" w:cs="Andalus"/>
                          <w:sz w:val="28"/>
                          <w:rtl/>
                        </w:rPr>
                      </w:pPr>
                      <w:r w:rsidRPr="000B2F08">
                        <w:rPr>
                          <w:rFonts w:ascii="Andalus" w:hAnsi="Andalus" w:cs="Andalus"/>
                          <w:color w:val="000000" w:themeColor="text1"/>
                          <w:rtl/>
                        </w:rPr>
                        <w:t xml:space="preserve">المملكة العربية </w:t>
                      </w:r>
                      <w:r w:rsidRPr="000B2F08">
                        <w:rPr>
                          <w:rFonts w:ascii="Andalus" w:hAnsi="Andalus" w:cs="Andalus"/>
                          <w:sz w:val="28"/>
                          <w:rtl/>
                        </w:rPr>
                        <w:t>السعودية</w:t>
                      </w:r>
                    </w:p>
                    <w:p w14:paraId="101E7E13" w14:textId="77777777" w:rsidR="00CA411C" w:rsidRPr="000B2F08" w:rsidRDefault="00CA411C" w:rsidP="000B2F08">
                      <w:pPr>
                        <w:widowControl w:val="0"/>
                        <w:jc w:val="center"/>
                        <w:rPr>
                          <w:rFonts w:ascii="Andalus" w:hAnsi="Andalus" w:cs="Andalus"/>
                          <w:sz w:val="28"/>
                          <w:rtl/>
                        </w:rPr>
                      </w:pPr>
                      <w:r w:rsidRPr="000B2F08">
                        <w:rPr>
                          <w:rFonts w:ascii="Andalus" w:hAnsi="Andalus" w:cs="Andalus"/>
                          <w:sz w:val="28"/>
                          <w:rtl/>
                        </w:rPr>
                        <w:t>وزارة التعليم العالي</w:t>
                      </w:r>
                    </w:p>
                    <w:p w14:paraId="7CD76315" w14:textId="77777777" w:rsidR="00CA411C" w:rsidRPr="000B2F08" w:rsidRDefault="00CA411C" w:rsidP="000B2F08">
                      <w:pPr>
                        <w:widowControl w:val="0"/>
                        <w:jc w:val="center"/>
                        <w:rPr>
                          <w:rFonts w:ascii="Andalus" w:hAnsi="Andalus" w:cs="Andalus"/>
                          <w:sz w:val="28"/>
                          <w:rtl/>
                        </w:rPr>
                      </w:pPr>
                      <w:r w:rsidRPr="000B2F08">
                        <w:rPr>
                          <w:rFonts w:ascii="Andalus" w:hAnsi="Andalus" w:cs="Andalus"/>
                          <w:sz w:val="28"/>
                          <w:rtl/>
                        </w:rPr>
                        <w:t>جامعة حائل</w:t>
                      </w:r>
                    </w:p>
                    <w:p w14:paraId="6E012811" w14:textId="77777777" w:rsidR="00CA411C" w:rsidRPr="000B2F08" w:rsidRDefault="00CA411C" w:rsidP="00231BA2">
                      <w:pPr>
                        <w:widowControl w:val="0"/>
                        <w:jc w:val="center"/>
                        <w:rPr>
                          <w:rFonts w:ascii="Andalus" w:hAnsi="Andalus" w:cs="Andalus"/>
                          <w:sz w:val="28"/>
                        </w:rPr>
                      </w:pPr>
                      <w:r>
                        <w:rPr>
                          <w:rFonts w:ascii="Andalus" w:hAnsi="Andalus" w:cs="Andalus"/>
                          <w:sz w:val="28"/>
                        </w:rPr>
                        <w:t xml:space="preserve"> </w:t>
                      </w:r>
                      <w:r w:rsidRPr="000B2F08">
                        <w:rPr>
                          <w:rFonts w:ascii="Andalus" w:hAnsi="Andalus" w:cs="Andalus"/>
                          <w:sz w:val="28"/>
                          <w:rtl/>
                        </w:rPr>
                        <w:t xml:space="preserve"> هندسة علوم</w:t>
                      </w:r>
                      <w:r>
                        <w:rPr>
                          <w:rFonts w:ascii="Andalus" w:hAnsi="Andalus" w:cs="Andalus" w:hint="cs"/>
                          <w:sz w:val="28"/>
                          <w:rtl/>
                        </w:rPr>
                        <w:t xml:space="preserve"> وهندسة الحاسب </w:t>
                      </w:r>
                      <w:r w:rsidRPr="000B2F08">
                        <w:rPr>
                          <w:rFonts w:ascii="Andalus" w:hAnsi="Andalus" w:cs="Andalus"/>
                          <w:sz w:val="28"/>
                          <w:rtl/>
                        </w:rPr>
                        <w:t>الآلي</w:t>
                      </w:r>
                    </w:p>
                    <w:p w14:paraId="3D6B15BA" w14:textId="4A665AC6" w:rsidR="00CA411C" w:rsidRPr="00CA411C" w:rsidRDefault="00CA411C" w:rsidP="00CA411C">
                      <w:pPr>
                        <w:widowControl w:val="0"/>
                        <w:jc w:val="center"/>
                        <w:rPr>
                          <w:rFonts w:ascii="Andalus" w:hAnsi="Andalus" w:cs="Andalus"/>
                          <w:color w:val="FF0000"/>
                          <w:sz w:val="28"/>
                          <w:lang w:val="en-US"/>
                        </w:rPr>
                      </w:pPr>
                      <w:r>
                        <w:rPr>
                          <w:rFonts w:ascii="Andalus" w:hAnsi="Andalus" w:cs="Andalus"/>
                          <w:color w:val="FF0000"/>
                          <w:sz w:val="28"/>
                          <w:lang w:val="en-US"/>
                        </w:rPr>
                        <w:t>Please write the department here</w:t>
                      </w:r>
                    </w:p>
                  </w:txbxContent>
                </v:textbox>
              </v:shape>
            </w:pict>
          </mc:Fallback>
        </mc:AlternateContent>
      </w:r>
      <w:r w:rsidR="00F97C2A">
        <w:rPr>
          <w:b/>
          <w:bCs/>
          <w:smallCaps/>
          <w:noProof/>
          <w:sz w:val="50"/>
          <w:szCs w:val="50"/>
          <w:lang w:val="fr-FR" w:eastAsia="fr-FR"/>
        </w:rPr>
        <w:drawing>
          <wp:anchor distT="0" distB="0" distL="114300" distR="114300" simplePos="0" relativeHeight="251658752" behindDoc="0" locked="0" layoutInCell="1" allowOverlap="1" wp14:anchorId="1D4AA502" wp14:editId="53A90941">
            <wp:simplePos x="0" y="0"/>
            <wp:positionH relativeFrom="column">
              <wp:posOffset>2163445</wp:posOffset>
            </wp:positionH>
            <wp:positionV relativeFrom="paragraph">
              <wp:posOffset>1270</wp:posOffset>
            </wp:positionV>
            <wp:extent cx="1332230" cy="1627505"/>
            <wp:effectExtent l="0" t="0" r="1270" b="0"/>
            <wp:wrapThrough wrapText="bothSides">
              <wp:wrapPolygon edited="0">
                <wp:start x="0" y="0"/>
                <wp:lineTo x="0" y="21238"/>
                <wp:lineTo x="21312" y="21238"/>
                <wp:lineTo x="21312" y="0"/>
                <wp:lineTo x="0" y="0"/>
              </wp:wrapPolygon>
            </wp:wrapThrough>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SE 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32230" cy="1627505"/>
                    </a:xfrm>
                    <a:prstGeom prst="rect">
                      <a:avLst/>
                    </a:prstGeom>
                  </pic:spPr>
                </pic:pic>
              </a:graphicData>
            </a:graphic>
            <wp14:sizeRelH relativeFrom="page">
              <wp14:pctWidth>0</wp14:pctWidth>
            </wp14:sizeRelH>
            <wp14:sizeRelV relativeFrom="page">
              <wp14:pctHeight>0</wp14:pctHeight>
            </wp14:sizeRelV>
          </wp:anchor>
        </w:drawing>
      </w:r>
    </w:p>
    <w:p w14:paraId="4D926A0C" w14:textId="77777777" w:rsidR="006D01DA" w:rsidRPr="009A0469" w:rsidRDefault="006D01DA" w:rsidP="00C101FB">
      <w:pPr>
        <w:widowControl w:val="0"/>
        <w:ind w:left="432"/>
        <w:rPr>
          <w14:shadow w14:blurRad="50800" w14:dist="38100" w14:dir="2700000" w14:sx="100000" w14:sy="100000" w14:kx="0" w14:ky="0" w14:algn="tl">
            <w14:srgbClr w14:val="000000">
              <w14:alpha w14:val="60000"/>
            </w14:srgbClr>
          </w14:shadow>
        </w:rPr>
      </w:pPr>
    </w:p>
    <w:p w14:paraId="04FB39BC" w14:textId="77777777" w:rsidR="006D01DA" w:rsidRPr="009A0469" w:rsidRDefault="006D01DA" w:rsidP="00C101FB">
      <w:pPr>
        <w:widowControl w:val="0"/>
        <w:ind w:left="432"/>
        <w:rPr>
          <w14:shadow w14:blurRad="50800" w14:dist="38100" w14:dir="2700000" w14:sx="100000" w14:sy="100000" w14:kx="0" w14:ky="0" w14:algn="tl">
            <w14:srgbClr w14:val="000000">
              <w14:alpha w14:val="60000"/>
            </w14:srgbClr>
          </w14:shadow>
        </w:rPr>
      </w:pPr>
    </w:p>
    <w:p w14:paraId="34E29FF0" w14:textId="77777777" w:rsidR="006D01DA" w:rsidRPr="009A0469" w:rsidRDefault="006D01DA" w:rsidP="00C101FB">
      <w:pPr>
        <w:widowControl w:val="0"/>
        <w:ind w:left="432"/>
        <w:rPr>
          <w14:shadow w14:blurRad="50800" w14:dist="38100" w14:dir="2700000" w14:sx="100000" w14:sy="100000" w14:kx="0" w14:ky="0" w14:algn="tl">
            <w14:srgbClr w14:val="000000">
              <w14:alpha w14:val="60000"/>
            </w14:srgbClr>
          </w14:shadow>
        </w:rPr>
      </w:pPr>
    </w:p>
    <w:p w14:paraId="751E8E54" w14:textId="77777777" w:rsidR="006D01DA" w:rsidRPr="009A0469" w:rsidRDefault="006D01DA" w:rsidP="00C101FB">
      <w:pPr>
        <w:widowControl w:val="0"/>
        <w:ind w:left="432"/>
        <w:rPr>
          <w14:shadow w14:blurRad="50800" w14:dist="38100" w14:dir="2700000" w14:sx="100000" w14:sy="100000" w14:kx="0" w14:ky="0" w14:algn="tl">
            <w14:srgbClr w14:val="000000">
              <w14:alpha w14:val="60000"/>
            </w14:srgbClr>
          </w14:shadow>
        </w:rPr>
      </w:pPr>
    </w:p>
    <w:p w14:paraId="30472C0B" w14:textId="77777777" w:rsidR="006D01DA" w:rsidRPr="009A0469" w:rsidRDefault="006D01DA" w:rsidP="00C101FB">
      <w:pPr>
        <w:widowControl w:val="0"/>
        <w:ind w:left="432"/>
        <w:rPr>
          <w:rtl/>
          <w14:shadow w14:blurRad="50800" w14:dist="38100" w14:dir="2700000" w14:sx="100000" w14:sy="100000" w14:kx="0" w14:ky="0" w14:algn="tl">
            <w14:srgbClr w14:val="000000">
              <w14:alpha w14:val="60000"/>
            </w14:srgbClr>
          </w14:shadow>
        </w:rPr>
      </w:pPr>
    </w:p>
    <w:p w14:paraId="357181D5" w14:textId="77777777" w:rsidR="00AE0D1E" w:rsidRPr="00270DFC" w:rsidRDefault="00AE0D1E" w:rsidP="00C101FB">
      <w:pPr>
        <w:pStyle w:val="Default"/>
        <w:widowControl w:val="0"/>
        <w:jc w:val="center"/>
        <w:rPr>
          <w:b/>
          <w:bCs/>
          <w:smallCaps/>
          <w:sz w:val="50"/>
          <w:szCs w:val="50"/>
        </w:rPr>
      </w:pPr>
    </w:p>
    <w:p w14:paraId="5E8E8811" w14:textId="77777777" w:rsidR="00AE0D1E" w:rsidRPr="00270DFC" w:rsidRDefault="00AE0D1E" w:rsidP="00C101FB">
      <w:pPr>
        <w:pStyle w:val="Default"/>
        <w:widowControl w:val="0"/>
        <w:jc w:val="center"/>
        <w:rPr>
          <w:b/>
          <w:bCs/>
          <w:smallCaps/>
          <w:sz w:val="50"/>
          <w:szCs w:val="50"/>
        </w:rPr>
      </w:pPr>
    </w:p>
    <w:p w14:paraId="1D06DD27" w14:textId="77777777" w:rsidR="00AE0D1E" w:rsidRPr="00270DFC" w:rsidRDefault="00AE0D1E" w:rsidP="00C101FB">
      <w:pPr>
        <w:pStyle w:val="Default"/>
        <w:widowControl w:val="0"/>
        <w:jc w:val="center"/>
        <w:rPr>
          <w:b/>
          <w:bCs/>
          <w:smallCaps/>
          <w:sz w:val="50"/>
          <w:szCs w:val="50"/>
          <w:rtl/>
          <w:lang w:bidi="ar-TN"/>
        </w:rPr>
      </w:pPr>
    </w:p>
    <w:p w14:paraId="2B5EE701" w14:textId="0C55AD83" w:rsidR="006D01DA" w:rsidRPr="00270DFC" w:rsidRDefault="00F15445" w:rsidP="00C101FB">
      <w:pPr>
        <w:pStyle w:val="Default"/>
        <w:widowControl w:val="0"/>
        <w:jc w:val="center"/>
        <w:rPr>
          <w:b/>
          <w:bCs/>
          <w:smallCaps/>
          <w:sz w:val="52"/>
          <w:szCs w:val="52"/>
        </w:rPr>
      </w:pPr>
      <w:commentRangeStart w:id="0"/>
      <w:r>
        <w:rPr>
          <w:b/>
          <w:bCs/>
          <w:smallCaps/>
          <w:sz w:val="52"/>
          <w:szCs w:val="52"/>
        </w:rPr>
        <w:t xml:space="preserve">violence detection </w:t>
      </w:r>
      <w:commentRangeEnd w:id="0"/>
      <w:r w:rsidR="00CA411C">
        <w:rPr>
          <w:rStyle w:val="CommentReference"/>
          <w:rFonts w:eastAsia="Times New Roman"/>
          <w:color w:val="auto"/>
          <w:lang w:val="en-SA"/>
        </w:rPr>
        <w:commentReference w:id="0"/>
      </w:r>
    </w:p>
    <w:p w14:paraId="72D0CFED" w14:textId="4E36F50A" w:rsidR="006D01DA" w:rsidRPr="009A0469" w:rsidRDefault="00105A5F" w:rsidP="00C101FB">
      <w:pPr>
        <w:widowControl w:val="0"/>
        <w:jc w:val="center"/>
        <w:rPr>
          <w:i/>
          <w:iCs/>
          <w:sz w:val="28"/>
          <w14:shadow w14:blurRad="50800" w14:dist="38100" w14:dir="2700000" w14:sx="100000" w14:sy="100000" w14:kx="0" w14:ky="0" w14:algn="tl">
            <w14:srgbClr w14:val="000000">
              <w14:alpha w14:val="60000"/>
            </w14:srgbClr>
          </w14:shadow>
        </w:rPr>
      </w:pPr>
      <w:r>
        <w:rPr>
          <w:i/>
          <w:iCs/>
          <w:sz w:val="28"/>
          <w14:shadow w14:blurRad="50800" w14:dist="38100" w14:dir="2700000" w14:sx="100000" w14:sy="100000" w14:kx="0" w14:ky="0" w14:algn="tl">
            <w14:srgbClr w14:val="000000">
              <w14:alpha w14:val="60000"/>
            </w14:srgbClr>
          </w14:shadow>
        </w:rPr>
        <w:t>&lt;project logo&gt;</w:t>
      </w:r>
    </w:p>
    <w:p w14:paraId="4FC5AAA3" w14:textId="77777777" w:rsidR="006D01DA" w:rsidRDefault="006D01DA" w:rsidP="00C101FB">
      <w:pPr>
        <w:pStyle w:val="Normal-Arabic"/>
        <w:widowControl w:val="0"/>
        <w:bidi w:val="0"/>
        <w:ind w:firstLine="0"/>
        <w:jc w:val="center"/>
        <w:rPr>
          <w:rFonts w:ascii="Times New Roman" w:hAnsi="Times New Roman" w:cs="Times New Roman"/>
        </w:rPr>
      </w:pPr>
    </w:p>
    <w:p w14:paraId="6D300CA6" w14:textId="77777777" w:rsidR="006D01DA" w:rsidRPr="009C1529" w:rsidRDefault="006D01DA" w:rsidP="009C1529">
      <w:pPr>
        <w:pStyle w:val="Normal-Arabic"/>
        <w:widowControl w:val="0"/>
        <w:bidi w:val="0"/>
        <w:spacing w:before="0" w:after="0"/>
        <w:ind w:firstLine="0"/>
        <w:jc w:val="center"/>
        <w:rPr>
          <w:rFonts w:ascii="Andalus" w:eastAsia="Times New Roman" w:hAnsi="Andalus" w:cs="Andalus"/>
          <w:b/>
          <w:bCs/>
          <w14:shadow w14:blurRad="0" w14:dist="0" w14:dir="0" w14:sx="0" w14:sy="0" w14:kx="0" w14:ky="0" w14:algn="none">
            <w14:srgbClr w14:val="000000"/>
          </w14:shadow>
        </w:rPr>
      </w:pPr>
      <w:r w:rsidRPr="009C1529">
        <w:rPr>
          <w:rFonts w:ascii="Andalus" w:eastAsia="Times New Roman" w:hAnsi="Andalus" w:cs="Andalus"/>
          <w:b/>
          <w:bCs/>
          <w14:shadow w14:blurRad="0" w14:dist="0" w14:dir="0" w14:sx="0" w14:sy="0" w14:kx="0" w14:ky="0" w14:algn="none">
            <w14:srgbClr w14:val="000000"/>
          </w14:shadow>
        </w:rPr>
        <w:t>Students</w:t>
      </w:r>
    </w:p>
    <w:tbl>
      <w:tblPr>
        <w:tblW w:w="0" w:type="auto"/>
        <w:jc w:val="center"/>
        <w:tblLook w:val="04A0" w:firstRow="1" w:lastRow="0" w:firstColumn="1" w:lastColumn="0" w:noHBand="0" w:noVBand="1"/>
      </w:tblPr>
      <w:tblGrid>
        <w:gridCol w:w="5374"/>
        <w:gridCol w:w="2489"/>
      </w:tblGrid>
      <w:tr w:rsidR="009D4C75" w:rsidRPr="00270DFC" w14:paraId="3C0F2259" w14:textId="77777777" w:rsidTr="006C4147">
        <w:trPr>
          <w:trHeight w:val="445"/>
          <w:jc w:val="center"/>
        </w:trPr>
        <w:tc>
          <w:tcPr>
            <w:tcW w:w="5374" w:type="dxa"/>
            <w:shd w:val="clear" w:color="auto" w:fill="auto"/>
            <w:vAlign w:val="center"/>
          </w:tcPr>
          <w:p w14:paraId="6762298C" w14:textId="0BBAB55A" w:rsidR="009D4C75" w:rsidRPr="00270DFC" w:rsidRDefault="00023100" w:rsidP="00C101FB">
            <w:pPr>
              <w:widowControl w:val="0"/>
              <w:jc w:val="center"/>
              <w:rPr>
                <w:sz w:val="28"/>
              </w:rPr>
            </w:pPr>
            <w:r>
              <w:rPr>
                <w:sz w:val="28"/>
              </w:rPr>
              <w:t>Raghad alkhyari</w:t>
            </w:r>
          </w:p>
        </w:tc>
        <w:tc>
          <w:tcPr>
            <w:tcW w:w="2489" w:type="dxa"/>
            <w:shd w:val="clear" w:color="auto" w:fill="auto"/>
            <w:vAlign w:val="center"/>
          </w:tcPr>
          <w:p w14:paraId="3BE0D9C5" w14:textId="2D5422A1" w:rsidR="009D4C75" w:rsidRPr="00527C81" w:rsidRDefault="00023100" w:rsidP="00C101FB">
            <w:pPr>
              <w:widowControl w:val="0"/>
              <w:jc w:val="center"/>
              <w:rPr>
                <w:b/>
                <w:bCs/>
                <w:sz w:val="28"/>
              </w:rPr>
            </w:pPr>
            <w:r>
              <w:rPr>
                <w:sz w:val="28"/>
              </w:rPr>
              <w:t>202002115</w:t>
            </w:r>
          </w:p>
        </w:tc>
      </w:tr>
      <w:tr w:rsidR="00DF7620" w:rsidRPr="00270DFC" w14:paraId="5A4B00C3" w14:textId="77777777" w:rsidTr="00C1134B">
        <w:trPr>
          <w:trHeight w:val="445"/>
          <w:jc w:val="center"/>
        </w:trPr>
        <w:tc>
          <w:tcPr>
            <w:tcW w:w="5374" w:type="dxa"/>
            <w:shd w:val="clear" w:color="auto" w:fill="auto"/>
            <w:vAlign w:val="center"/>
          </w:tcPr>
          <w:p w14:paraId="2BA58A9F" w14:textId="26FBC5DE" w:rsidR="00DF7620" w:rsidRPr="00270DFC" w:rsidRDefault="00023100" w:rsidP="00C101FB">
            <w:pPr>
              <w:widowControl w:val="0"/>
              <w:jc w:val="center"/>
              <w:rPr>
                <w:sz w:val="28"/>
              </w:rPr>
            </w:pPr>
            <w:r>
              <w:rPr>
                <w:sz w:val="28"/>
              </w:rPr>
              <w:t>Taif alrashidi</w:t>
            </w:r>
          </w:p>
        </w:tc>
        <w:tc>
          <w:tcPr>
            <w:tcW w:w="2489" w:type="dxa"/>
            <w:shd w:val="clear" w:color="auto" w:fill="auto"/>
            <w:vAlign w:val="center"/>
          </w:tcPr>
          <w:p w14:paraId="08C3CAE2" w14:textId="5DB6D102" w:rsidR="00DF7620" w:rsidRPr="00527C81" w:rsidRDefault="005B4F73" w:rsidP="00C101FB">
            <w:pPr>
              <w:widowControl w:val="0"/>
              <w:jc w:val="center"/>
              <w:rPr>
                <w:b/>
                <w:bCs/>
                <w:sz w:val="28"/>
              </w:rPr>
            </w:pPr>
            <w:r>
              <w:rPr>
                <w:sz w:val="28"/>
              </w:rPr>
              <w:t>202001322</w:t>
            </w:r>
          </w:p>
        </w:tc>
      </w:tr>
      <w:tr w:rsidR="009D4C75" w:rsidRPr="00270DFC" w14:paraId="1F62C12E" w14:textId="77777777" w:rsidTr="006C4147">
        <w:trPr>
          <w:trHeight w:val="445"/>
          <w:jc w:val="center"/>
        </w:trPr>
        <w:tc>
          <w:tcPr>
            <w:tcW w:w="5374" w:type="dxa"/>
            <w:shd w:val="clear" w:color="auto" w:fill="auto"/>
            <w:vAlign w:val="center"/>
          </w:tcPr>
          <w:p w14:paraId="2A2A59A7" w14:textId="77777777" w:rsidR="009D4C75" w:rsidRDefault="00023100" w:rsidP="00C101FB">
            <w:pPr>
              <w:widowControl w:val="0"/>
              <w:jc w:val="center"/>
              <w:rPr>
                <w:sz w:val="28"/>
              </w:rPr>
            </w:pPr>
            <w:r>
              <w:rPr>
                <w:sz w:val="28"/>
              </w:rPr>
              <w:t>Sadeem al</w:t>
            </w:r>
            <w:r w:rsidR="005B4F73">
              <w:rPr>
                <w:sz w:val="28"/>
              </w:rPr>
              <w:t>amir</w:t>
            </w:r>
          </w:p>
          <w:p w14:paraId="56A65714" w14:textId="77777777" w:rsidR="005B4F73" w:rsidRDefault="005B4F73" w:rsidP="00C101FB">
            <w:pPr>
              <w:widowControl w:val="0"/>
              <w:jc w:val="center"/>
              <w:rPr>
                <w:sz w:val="28"/>
              </w:rPr>
            </w:pPr>
            <w:r>
              <w:rPr>
                <w:sz w:val="28"/>
              </w:rPr>
              <w:t>Fatmah alshammry</w:t>
            </w:r>
          </w:p>
          <w:p w14:paraId="6018B495" w14:textId="77777777" w:rsidR="00E70147" w:rsidRDefault="00E70147" w:rsidP="00C101FB">
            <w:pPr>
              <w:widowControl w:val="0"/>
              <w:jc w:val="center"/>
              <w:rPr>
                <w:sz w:val="28"/>
              </w:rPr>
            </w:pPr>
            <w:r>
              <w:rPr>
                <w:sz w:val="28"/>
              </w:rPr>
              <w:t>Rida alshammari</w:t>
            </w:r>
          </w:p>
          <w:p w14:paraId="0A692FAE" w14:textId="371B22ED" w:rsidR="00E70147" w:rsidRPr="00270DFC" w:rsidRDefault="00E70147" w:rsidP="00C101FB">
            <w:pPr>
              <w:widowControl w:val="0"/>
              <w:jc w:val="center"/>
              <w:rPr>
                <w:sz w:val="28"/>
              </w:rPr>
            </w:pPr>
            <w:r>
              <w:rPr>
                <w:sz w:val="28"/>
              </w:rPr>
              <w:t>May mohammed</w:t>
            </w:r>
          </w:p>
        </w:tc>
        <w:tc>
          <w:tcPr>
            <w:tcW w:w="2489" w:type="dxa"/>
            <w:shd w:val="clear" w:color="auto" w:fill="auto"/>
            <w:vAlign w:val="center"/>
          </w:tcPr>
          <w:p w14:paraId="2CCA6CFA" w14:textId="77777777" w:rsidR="009D4C75" w:rsidRDefault="00DF7620" w:rsidP="00C101FB">
            <w:pPr>
              <w:widowControl w:val="0"/>
              <w:jc w:val="center"/>
              <w:rPr>
                <w:sz w:val="28"/>
              </w:rPr>
            </w:pPr>
            <w:r w:rsidRPr="00527C81">
              <w:rPr>
                <w:sz w:val="28"/>
              </w:rPr>
              <w:t>33</w:t>
            </w:r>
            <w:r w:rsidR="00527C81" w:rsidRPr="00527C81">
              <w:rPr>
                <w:sz w:val="28"/>
              </w:rPr>
              <w:t>3</w:t>
            </w:r>
            <w:r w:rsidRPr="00527C81">
              <w:rPr>
                <w:sz w:val="28"/>
              </w:rPr>
              <w:t>33333</w:t>
            </w:r>
          </w:p>
          <w:p w14:paraId="117F6CF6" w14:textId="77777777" w:rsidR="005B4F73" w:rsidRPr="00E70147" w:rsidRDefault="005B4F73" w:rsidP="00C101FB">
            <w:pPr>
              <w:widowControl w:val="0"/>
              <w:jc w:val="center"/>
              <w:rPr>
                <w:sz w:val="28"/>
              </w:rPr>
            </w:pPr>
            <w:r w:rsidRPr="00E70147">
              <w:rPr>
                <w:sz w:val="28"/>
              </w:rPr>
              <w:t>202001700</w:t>
            </w:r>
          </w:p>
          <w:p w14:paraId="542641CA" w14:textId="77777777" w:rsidR="00E70147" w:rsidRPr="00E70147" w:rsidRDefault="00E70147" w:rsidP="00C101FB">
            <w:pPr>
              <w:widowControl w:val="0"/>
              <w:jc w:val="center"/>
              <w:rPr>
                <w:sz w:val="28"/>
              </w:rPr>
            </w:pPr>
            <w:r w:rsidRPr="00E70147">
              <w:rPr>
                <w:sz w:val="28"/>
              </w:rPr>
              <w:t>202006208</w:t>
            </w:r>
          </w:p>
          <w:p w14:paraId="0056DCD6" w14:textId="25F86C94" w:rsidR="00E70147" w:rsidRPr="00527C81" w:rsidRDefault="00E70147" w:rsidP="00C101FB">
            <w:pPr>
              <w:widowControl w:val="0"/>
              <w:jc w:val="center"/>
              <w:rPr>
                <w:b/>
                <w:bCs/>
                <w:sz w:val="28"/>
              </w:rPr>
            </w:pPr>
            <w:r w:rsidRPr="00E70147">
              <w:rPr>
                <w:sz w:val="28"/>
              </w:rPr>
              <w:t>201806338</w:t>
            </w:r>
          </w:p>
        </w:tc>
      </w:tr>
    </w:tbl>
    <w:p w14:paraId="2A99C779" w14:textId="77777777" w:rsidR="0070639D" w:rsidRPr="009A0469" w:rsidRDefault="0070639D" w:rsidP="00C101FB">
      <w:pPr>
        <w:pStyle w:val="Normal-Arabic"/>
        <w:widowControl w:val="0"/>
        <w:bidi w:val="0"/>
        <w:spacing w:before="0" w:after="0"/>
        <w:ind w:firstLine="0"/>
        <w:jc w:val="center"/>
        <w:rPr>
          <w:rFonts w:ascii="Times New Roman" w:hAnsi="Times New Roman" w:cs="Times New Roman"/>
        </w:rPr>
      </w:pPr>
    </w:p>
    <w:p w14:paraId="688632F0" w14:textId="77777777" w:rsidR="009B6EB2" w:rsidRPr="009A0469" w:rsidRDefault="009B6EB2" w:rsidP="00C101FB">
      <w:pPr>
        <w:widowControl w:val="0"/>
        <w:tabs>
          <w:tab w:val="left" w:pos="6360"/>
        </w:tabs>
        <w:jc w:val="center"/>
        <w:rPr>
          <w:color w:val="00B050"/>
          <w14:shadow w14:blurRad="50800" w14:dist="38100" w14:dir="2700000" w14:sx="100000" w14:sy="100000" w14:kx="0" w14:ky="0" w14:algn="tl">
            <w14:srgbClr w14:val="000000">
              <w14:alpha w14:val="60000"/>
            </w14:srgbClr>
          </w14:shadow>
        </w:rPr>
      </w:pPr>
    </w:p>
    <w:p w14:paraId="7F5D140D" w14:textId="77777777" w:rsidR="006D01DA" w:rsidRPr="00270DFC" w:rsidRDefault="00CE52F8" w:rsidP="00CE52F8">
      <w:pPr>
        <w:widowControl w:val="0"/>
        <w:spacing w:before="120" w:after="120"/>
        <w:rPr>
          <w:b/>
          <w:bCs/>
          <w:i/>
          <w:iCs/>
          <w:sz w:val="28"/>
        </w:rPr>
      </w:pPr>
      <w:commentRangeStart w:id="1"/>
      <w:r>
        <w:rPr>
          <w:i/>
          <w:iCs/>
          <w:sz w:val="28"/>
        </w:rPr>
        <w:t>Committee members</w:t>
      </w:r>
      <w:r w:rsidR="006D01DA" w:rsidRPr="00270DFC">
        <w:rPr>
          <w:i/>
          <w:iCs/>
          <w:sz w:val="28"/>
        </w:rPr>
        <w:t>:</w:t>
      </w:r>
    </w:p>
    <w:p w14:paraId="30D72205" w14:textId="77777777" w:rsidR="00CE52F8" w:rsidRDefault="00CE52F8" w:rsidP="00C101FB">
      <w:pPr>
        <w:widowControl w:val="0"/>
        <w:jc w:val="center"/>
        <w:rPr>
          <w:sz w:val="28"/>
        </w:rPr>
      </w:pPr>
    </w:p>
    <w:p w14:paraId="4E73B3FE" w14:textId="77777777" w:rsidR="000855AD" w:rsidRDefault="000855AD" w:rsidP="00CE52F8">
      <w:pPr>
        <w:widowControl w:val="0"/>
        <w:rPr>
          <w:sz w:val="28"/>
        </w:rPr>
      </w:pPr>
    </w:p>
    <w:p w14:paraId="47CCF250" w14:textId="77777777" w:rsidR="000855AD" w:rsidRPr="0094004C" w:rsidRDefault="000855AD" w:rsidP="000855AD">
      <w:pPr>
        <w:widowControl w:val="0"/>
        <w:rPr>
          <w:b/>
          <w:bCs/>
          <w:i/>
          <w:iCs/>
          <w:sz w:val="28"/>
        </w:rPr>
      </w:pPr>
      <w:r w:rsidRPr="00270DFC">
        <w:rPr>
          <w:sz w:val="28"/>
        </w:rPr>
        <w:t xml:space="preserve">Dr. Name </w:t>
      </w:r>
      <w:r>
        <w:rPr>
          <w:sz w:val="28"/>
        </w:rPr>
        <w:t xml:space="preserve">                       </w:t>
      </w:r>
      <w:r w:rsidRPr="0094004C">
        <w:rPr>
          <w:i/>
          <w:iCs/>
          <w:sz w:val="28"/>
        </w:rPr>
        <w:t>Affiliation                     Supervisor</w:t>
      </w:r>
    </w:p>
    <w:p w14:paraId="4840F7DA" w14:textId="7ADC4494" w:rsidR="00CE52F8" w:rsidRPr="0094004C" w:rsidRDefault="00CE52F8" w:rsidP="00CE52F8">
      <w:pPr>
        <w:widowControl w:val="0"/>
        <w:rPr>
          <w:b/>
          <w:bCs/>
          <w:i/>
          <w:iCs/>
          <w:sz w:val="28"/>
        </w:rPr>
      </w:pPr>
      <w:r w:rsidRPr="00270DFC">
        <w:rPr>
          <w:sz w:val="28"/>
        </w:rPr>
        <w:t xml:space="preserve">Dr. Name </w:t>
      </w:r>
      <w:r>
        <w:rPr>
          <w:sz w:val="28"/>
        </w:rPr>
        <w:t xml:space="preserve">                       </w:t>
      </w:r>
      <w:r w:rsidRPr="0094004C">
        <w:rPr>
          <w:i/>
          <w:iCs/>
          <w:sz w:val="28"/>
        </w:rPr>
        <w:t>Affiliation</w:t>
      </w:r>
      <w:r>
        <w:rPr>
          <w:sz w:val="28"/>
        </w:rPr>
        <w:t xml:space="preserve">                     </w:t>
      </w:r>
      <w:r w:rsidR="000855AD" w:rsidRPr="0094004C">
        <w:rPr>
          <w:i/>
          <w:iCs/>
          <w:sz w:val="28"/>
        </w:rPr>
        <w:t>Examinator</w:t>
      </w:r>
    </w:p>
    <w:p w14:paraId="7F713E75" w14:textId="6F3FE629" w:rsidR="00CE52F8" w:rsidRPr="00270DFC" w:rsidRDefault="00CE52F8" w:rsidP="00CE52F8">
      <w:pPr>
        <w:widowControl w:val="0"/>
        <w:rPr>
          <w:sz w:val="28"/>
        </w:rPr>
      </w:pPr>
      <w:r w:rsidRPr="00270DFC">
        <w:rPr>
          <w:sz w:val="28"/>
        </w:rPr>
        <w:t xml:space="preserve">Dr. Name </w:t>
      </w:r>
      <w:r>
        <w:rPr>
          <w:sz w:val="28"/>
        </w:rPr>
        <w:t xml:space="preserve">                       </w:t>
      </w:r>
      <w:r w:rsidRPr="0094004C">
        <w:rPr>
          <w:i/>
          <w:iCs/>
          <w:sz w:val="28"/>
        </w:rPr>
        <w:t xml:space="preserve">Affiliation                     </w:t>
      </w:r>
      <w:r w:rsidR="000855AD" w:rsidRPr="0094004C">
        <w:rPr>
          <w:i/>
          <w:iCs/>
          <w:sz w:val="28"/>
        </w:rPr>
        <w:t>Examinator</w:t>
      </w:r>
    </w:p>
    <w:p w14:paraId="36760DA8" w14:textId="77777777" w:rsidR="006C4147" w:rsidRPr="0094004C" w:rsidRDefault="006C4147" w:rsidP="00CE52F8">
      <w:pPr>
        <w:widowControl w:val="0"/>
        <w:rPr>
          <w:b/>
          <w:bCs/>
          <w:i/>
          <w:iCs/>
          <w:sz w:val="28"/>
        </w:rPr>
      </w:pPr>
      <w:r w:rsidRPr="00270DFC">
        <w:rPr>
          <w:sz w:val="28"/>
        </w:rPr>
        <w:t xml:space="preserve">Dr. Name </w:t>
      </w:r>
      <w:r w:rsidR="00CE52F8">
        <w:rPr>
          <w:sz w:val="28"/>
        </w:rPr>
        <w:t xml:space="preserve">                       </w:t>
      </w:r>
      <w:r w:rsidR="00CE52F8" w:rsidRPr="0094004C">
        <w:rPr>
          <w:i/>
          <w:iCs/>
          <w:sz w:val="28"/>
        </w:rPr>
        <w:t>Affiliation                     Examinator</w:t>
      </w:r>
      <w:commentRangeEnd w:id="1"/>
      <w:r w:rsidR="00CA411C">
        <w:rPr>
          <w:rStyle w:val="CommentReference"/>
        </w:rPr>
        <w:commentReference w:id="1"/>
      </w:r>
    </w:p>
    <w:p w14:paraId="3B95CF64" w14:textId="77777777" w:rsidR="00CE52F8" w:rsidRPr="00270DFC" w:rsidRDefault="00CE52F8" w:rsidP="00CE52F8">
      <w:pPr>
        <w:widowControl w:val="0"/>
        <w:rPr>
          <w:sz w:val="28"/>
        </w:rPr>
      </w:pPr>
    </w:p>
    <w:p w14:paraId="7D41F42F" w14:textId="77777777" w:rsidR="006D01DA" w:rsidRPr="00270DFC" w:rsidRDefault="006D01DA" w:rsidP="00C101FB">
      <w:pPr>
        <w:widowControl w:val="0"/>
        <w:jc w:val="center"/>
        <w:rPr>
          <w:color w:val="00B050"/>
          <w:sz w:val="36"/>
          <w:szCs w:val="36"/>
        </w:rPr>
      </w:pPr>
    </w:p>
    <w:p w14:paraId="56A00868" w14:textId="77777777" w:rsidR="00691A5B" w:rsidRDefault="00691A5B" w:rsidP="00E70147">
      <w:pPr>
        <w:widowControl w:val="0"/>
        <w:rPr>
          <w:color w:val="00B050"/>
          <w:sz w:val="36"/>
          <w:szCs w:val="36"/>
        </w:rPr>
      </w:pPr>
    </w:p>
    <w:p w14:paraId="546F5C44" w14:textId="77777777" w:rsidR="00691A5B" w:rsidRPr="008B5C04" w:rsidRDefault="008B5C04" w:rsidP="00C101FB">
      <w:pPr>
        <w:widowControl w:val="0"/>
        <w:jc w:val="center"/>
        <w:rPr>
          <w:b/>
          <w:bCs/>
          <w:i/>
          <w:iCs/>
          <w:szCs w:val="26"/>
        </w:rPr>
      </w:pPr>
      <w:r w:rsidRPr="008B5C04">
        <w:rPr>
          <w:i/>
          <w:iCs/>
          <w:szCs w:val="26"/>
        </w:rPr>
        <w:t>Submitted to the Computer Science Department as fulfilment of the requirements for the Bachelor degree from Hail University</w:t>
      </w:r>
    </w:p>
    <w:p w14:paraId="4F3383E1" w14:textId="77777777" w:rsidR="006F38CB" w:rsidRPr="00270DFC" w:rsidRDefault="006F38CB" w:rsidP="00C101FB">
      <w:pPr>
        <w:widowControl w:val="0"/>
        <w:jc w:val="center"/>
        <w:rPr>
          <w:color w:val="00B050"/>
          <w:sz w:val="36"/>
          <w:szCs w:val="36"/>
        </w:rPr>
      </w:pPr>
    </w:p>
    <w:p w14:paraId="06572D27" w14:textId="77777777" w:rsidR="002070D4" w:rsidRPr="006F38CB" w:rsidRDefault="002B299A" w:rsidP="00C101FB">
      <w:pPr>
        <w:widowControl w:val="0"/>
        <w:jc w:val="center"/>
        <w:rPr>
          <w:b/>
          <w:bCs/>
          <w:i/>
          <w:iCs/>
        </w:rPr>
      </w:pPr>
      <w:r>
        <w:rPr>
          <w:i/>
          <w:iCs/>
        </w:rPr>
        <w:t>Hail</w:t>
      </w:r>
      <w:r w:rsidR="002070D4" w:rsidRPr="006F38CB">
        <w:rPr>
          <w:i/>
          <w:iCs/>
        </w:rPr>
        <w:t>-Saudi Arabia</w:t>
      </w:r>
    </w:p>
    <w:p w14:paraId="596BDF8C" w14:textId="77777777" w:rsidR="006D01DA" w:rsidRDefault="002B299A" w:rsidP="00C101FB">
      <w:pPr>
        <w:widowControl w:val="0"/>
        <w:jc w:val="center"/>
        <w:rPr>
          <w:b/>
          <w:bCs/>
          <w:i/>
          <w:iCs/>
        </w:rPr>
      </w:pPr>
      <w:r>
        <w:rPr>
          <w:i/>
          <w:iCs/>
        </w:rPr>
        <w:t>1444/144</w:t>
      </w:r>
      <w:r w:rsidR="00B774B3">
        <w:rPr>
          <w:i/>
          <w:iCs/>
        </w:rPr>
        <w:t>5</w:t>
      </w:r>
      <w:r>
        <w:rPr>
          <w:i/>
          <w:iCs/>
        </w:rPr>
        <w:t xml:space="preserve"> (202</w:t>
      </w:r>
      <w:r w:rsidR="00B774B3">
        <w:rPr>
          <w:i/>
          <w:iCs/>
        </w:rPr>
        <w:t>3</w:t>
      </w:r>
      <w:r>
        <w:rPr>
          <w:i/>
          <w:iCs/>
        </w:rPr>
        <w:t>/202</w:t>
      </w:r>
      <w:r w:rsidR="00B774B3">
        <w:rPr>
          <w:i/>
          <w:iCs/>
        </w:rPr>
        <w:t>4</w:t>
      </w:r>
      <w:r w:rsidR="006D01DA" w:rsidRPr="006F38CB">
        <w:rPr>
          <w:i/>
          <w:iCs/>
        </w:rPr>
        <w:t>)</w:t>
      </w:r>
    </w:p>
    <w:p w14:paraId="1A6BE869" w14:textId="77777777" w:rsidR="002A276E" w:rsidRPr="00270DFC" w:rsidRDefault="002A276E" w:rsidP="002A276E">
      <w:pPr>
        <w:pStyle w:val="ecxmsonormal"/>
        <w:widowControl w:val="0"/>
        <w:spacing w:line="360" w:lineRule="auto"/>
        <w:jc w:val="center"/>
        <w:rPr>
          <w:b/>
          <w:bCs/>
          <w:spacing w:val="100"/>
          <w:sz w:val="36"/>
          <w:szCs w:val="36"/>
        </w:rPr>
      </w:pPr>
      <w:r w:rsidRPr="00270DFC">
        <w:rPr>
          <w:b/>
          <w:bCs/>
          <w:spacing w:val="100"/>
          <w:sz w:val="36"/>
          <w:szCs w:val="36"/>
        </w:rPr>
        <w:lastRenderedPageBreak/>
        <w:t>Acknowledgement</w:t>
      </w:r>
    </w:p>
    <w:p w14:paraId="38BFC2DC" w14:textId="77777777" w:rsidR="002A276E" w:rsidRPr="00270DFC" w:rsidRDefault="002A276E" w:rsidP="002A276E">
      <w:pPr>
        <w:pStyle w:val="BodyTextIndent"/>
        <w:widowControl w:val="0"/>
        <w:spacing w:line="360" w:lineRule="auto"/>
        <w:ind w:firstLine="0"/>
        <w:jc w:val="both"/>
        <w:rPr>
          <w:sz w:val="26"/>
          <w:szCs w:val="26"/>
          <w:rtl/>
        </w:rPr>
      </w:pPr>
    </w:p>
    <w:p w14:paraId="2FA34D09" w14:textId="386EDEC3" w:rsidR="002A276E" w:rsidRPr="00270DFC" w:rsidRDefault="00023100" w:rsidP="00264E43">
      <w:pPr>
        <w:pStyle w:val="BodyTextIndent"/>
        <w:widowControl w:val="0"/>
        <w:spacing w:line="360" w:lineRule="auto"/>
        <w:ind w:firstLine="0"/>
        <w:jc w:val="both"/>
        <w:rPr>
          <w:sz w:val="26"/>
          <w:szCs w:val="26"/>
        </w:rPr>
      </w:pPr>
      <w:r>
        <w:rPr>
          <w:sz w:val="26"/>
          <w:szCs w:val="26"/>
        </w:rPr>
        <w:t>We</w:t>
      </w:r>
      <w:r w:rsidR="002A276E" w:rsidRPr="00270DFC">
        <w:rPr>
          <w:sz w:val="26"/>
          <w:szCs w:val="26"/>
        </w:rPr>
        <w:t xml:space="preserve"> would like to thank </w:t>
      </w:r>
      <w:r w:rsidR="00264E43">
        <w:rPr>
          <w:sz w:val="26"/>
          <w:szCs w:val="26"/>
        </w:rPr>
        <w:t xml:space="preserve">Dr. Arwa Aledaily </w:t>
      </w:r>
      <w:r w:rsidR="002A276E" w:rsidRPr="00270DFC">
        <w:rPr>
          <w:sz w:val="26"/>
          <w:szCs w:val="26"/>
        </w:rPr>
        <w:t xml:space="preserve">for the efforts that </w:t>
      </w:r>
      <w:r w:rsidR="00264E43">
        <w:rPr>
          <w:sz w:val="26"/>
          <w:szCs w:val="26"/>
        </w:rPr>
        <w:t>she</w:t>
      </w:r>
      <w:r w:rsidR="002A276E" w:rsidRPr="00270DFC">
        <w:rPr>
          <w:sz w:val="26"/>
          <w:szCs w:val="26"/>
        </w:rPr>
        <w:t xml:space="preserve"> provided for our team </w:t>
      </w:r>
      <w:r w:rsidR="00264E43">
        <w:rPr>
          <w:sz w:val="26"/>
          <w:szCs w:val="26"/>
        </w:rPr>
        <w:t>and for her g</w:t>
      </w:r>
      <w:r>
        <w:rPr>
          <w:sz w:val="26"/>
          <w:szCs w:val="26"/>
        </w:rPr>
        <w:t>u</w:t>
      </w:r>
      <w:r w:rsidR="00264E43">
        <w:rPr>
          <w:sz w:val="26"/>
          <w:szCs w:val="26"/>
        </w:rPr>
        <w:t>id</w:t>
      </w:r>
      <w:r>
        <w:rPr>
          <w:sz w:val="26"/>
          <w:szCs w:val="26"/>
        </w:rPr>
        <w:t>a</w:t>
      </w:r>
      <w:r w:rsidR="00264E43">
        <w:rPr>
          <w:sz w:val="26"/>
          <w:szCs w:val="26"/>
        </w:rPr>
        <w:t xml:space="preserve">nce </w:t>
      </w:r>
    </w:p>
    <w:p w14:paraId="26CF2751" w14:textId="77777777" w:rsidR="002A276E" w:rsidRPr="00270DFC" w:rsidRDefault="002A276E" w:rsidP="002A276E">
      <w:pPr>
        <w:pStyle w:val="BodyTextIndent"/>
        <w:widowControl w:val="0"/>
        <w:spacing w:line="360" w:lineRule="auto"/>
        <w:ind w:firstLine="0"/>
        <w:jc w:val="both"/>
        <w:rPr>
          <w:sz w:val="26"/>
          <w:szCs w:val="26"/>
        </w:rPr>
      </w:pPr>
    </w:p>
    <w:p w14:paraId="7424081E" w14:textId="77777777" w:rsidR="002A276E" w:rsidRPr="00270DFC" w:rsidRDefault="002A276E" w:rsidP="002A276E">
      <w:pPr>
        <w:pStyle w:val="BodyTextIndent"/>
        <w:widowControl w:val="0"/>
        <w:spacing w:line="360" w:lineRule="auto"/>
        <w:ind w:firstLine="0"/>
        <w:jc w:val="both"/>
        <w:rPr>
          <w:sz w:val="26"/>
          <w:szCs w:val="26"/>
        </w:rPr>
      </w:pPr>
    </w:p>
    <w:p w14:paraId="255861DC" w14:textId="6736794B" w:rsidR="002A276E" w:rsidRDefault="00E70147" w:rsidP="002A276E">
      <w:pPr>
        <w:widowControl w:val="0"/>
        <w:spacing w:line="360" w:lineRule="auto"/>
        <w:jc w:val="right"/>
        <w:rPr>
          <w:i/>
          <w:iCs/>
          <w:szCs w:val="26"/>
        </w:rPr>
      </w:pPr>
      <w:r>
        <w:rPr>
          <w:i/>
          <w:iCs/>
          <w:szCs w:val="26"/>
        </w:rPr>
        <w:t>Raghad alkhyari</w:t>
      </w:r>
    </w:p>
    <w:p w14:paraId="12034F40" w14:textId="5E0671E1" w:rsidR="00E70147" w:rsidRDefault="00E70147" w:rsidP="002A276E">
      <w:pPr>
        <w:widowControl w:val="0"/>
        <w:spacing w:line="360" w:lineRule="auto"/>
        <w:jc w:val="right"/>
        <w:rPr>
          <w:i/>
          <w:iCs/>
          <w:szCs w:val="26"/>
        </w:rPr>
      </w:pPr>
      <w:r>
        <w:rPr>
          <w:i/>
          <w:iCs/>
          <w:szCs w:val="26"/>
        </w:rPr>
        <w:t>Taif alrshedi</w:t>
      </w:r>
    </w:p>
    <w:p w14:paraId="49DB50BF" w14:textId="3A456688" w:rsidR="00E70147" w:rsidRDefault="00E70147" w:rsidP="002A276E">
      <w:pPr>
        <w:widowControl w:val="0"/>
        <w:spacing w:line="360" w:lineRule="auto"/>
        <w:jc w:val="right"/>
        <w:rPr>
          <w:i/>
          <w:iCs/>
          <w:szCs w:val="26"/>
        </w:rPr>
      </w:pPr>
      <w:r>
        <w:rPr>
          <w:i/>
          <w:iCs/>
          <w:szCs w:val="26"/>
        </w:rPr>
        <w:t>May mohammad</w:t>
      </w:r>
    </w:p>
    <w:p w14:paraId="77DEB3C9" w14:textId="5BC9D664" w:rsidR="00E70147" w:rsidRDefault="00E70147" w:rsidP="002A276E">
      <w:pPr>
        <w:widowControl w:val="0"/>
        <w:spacing w:line="360" w:lineRule="auto"/>
        <w:jc w:val="right"/>
        <w:rPr>
          <w:i/>
          <w:iCs/>
          <w:szCs w:val="26"/>
        </w:rPr>
      </w:pPr>
      <w:r>
        <w:rPr>
          <w:i/>
          <w:iCs/>
          <w:szCs w:val="26"/>
        </w:rPr>
        <w:t xml:space="preserve">Rida alshammry </w:t>
      </w:r>
    </w:p>
    <w:p w14:paraId="580B7D85" w14:textId="29314AC7" w:rsidR="00E70147" w:rsidRDefault="00E70147" w:rsidP="002A276E">
      <w:pPr>
        <w:widowControl w:val="0"/>
        <w:spacing w:line="360" w:lineRule="auto"/>
        <w:jc w:val="right"/>
        <w:rPr>
          <w:i/>
          <w:iCs/>
          <w:szCs w:val="26"/>
        </w:rPr>
      </w:pPr>
      <w:r>
        <w:rPr>
          <w:i/>
          <w:iCs/>
          <w:szCs w:val="26"/>
        </w:rPr>
        <w:t>Fatimah alshammary</w:t>
      </w:r>
    </w:p>
    <w:p w14:paraId="3F055052" w14:textId="2008A28E" w:rsidR="00E70147" w:rsidRPr="00270DFC" w:rsidRDefault="00E70147" w:rsidP="002A276E">
      <w:pPr>
        <w:widowControl w:val="0"/>
        <w:spacing w:line="360" w:lineRule="auto"/>
        <w:jc w:val="right"/>
        <w:rPr>
          <w:i/>
          <w:iCs/>
          <w:szCs w:val="26"/>
          <w:rtl/>
        </w:rPr>
      </w:pPr>
      <w:r>
        <w:rPr>
          <w:i/>
          <w:iCs/>
          <w:szCs w:val="26"/>
        </w:rPr>
        <w:t xml:space="preserve">Sadeem alamir.    </w:t>
      </w:r>
    </w:p>
    <w:p w14:paraId="4AAEEB3F" w14:textId="77777777" w:rsidR="00696B14" w:rsidRDefault="00696B14" w:rsidP="00696B14">
      <w:pPr>
        <w:widowControl w:val="0"/>
        <w:rPr>
          <w:b/>
          <w:bCs/>
          <w:rtl/>
        </w:rPr>
      </w:pPr>
    </w:p>
    <w:p w14:paraId="33839DD0" w14:textId="77777777" w:rsidR="002A276E" w:rsidRDefault="002A276E" w:rsidP="00696B14">
      <w:pPr>
        <w:widowControl w:val="0"/>
        <w:rPr>
          <w:b/>
          <w:bCs/>
          <w:rtl/>
        </w:rPr>
      </w:pPr>
    </w:p>
    <w:p w14:paraId="5B4A0ACE" w14:textId="77777777" w:rsidR="002A276E" w:rsidRDefault="002A276E" w:rsidP="00696B14">
      <w:pPr>
        <w:widowControl w:val="0"/>
        <w:rPr>
          <w:b/>
          <w:bCs/>
          <w:rtl/>
        </w:rPr>
      </w:pPr>
    </w:p>
    <w:p w14:paraId="428D5D4C" w14:textId="77777777" w:rsidR="002A276E" w:rsidRDefault="002A276E" w:rsidP="00696B14">
      <w:pPr>
        <w:widowControl w:val="0"/>
        <w:rPr>
          <w:b/>
          <w:bCs/>
          <w:rtl/>
        </w:rPr>
      </w:pPr>
    </w:p>
    <w:p w14:paraId="44410BFE" w14:textId="77777777" w:rsidR="002A276E" w:rsidRDefault="002A276E" w:rsidP="00696B14">
      <w:pPr>
        <w:widowControl w:val="0"/>
        <w:rPr>
          <w:b/>
          <w:bCs/>
          <w:rtl/>
        </w:rPr>
      </w:pPr>
    </w:p>
    <w:p w14:paraId="0E75F1E2" w14:textId="77777777" w:rsidR="002A276E" w:rsidRDefault="002A276E" w:rsidP="00696B14">
      <w:pPr>
        <w:widowControl w:val="0"/>
        <w:rPr>
          <w:b/>
          <w:bCs/>
          <w:rtl/>
        </w:rPr>
      </w:pPr>
    </w:p>
    <w:p w14:paraId="5DCD2013" w14:textId="77777777" w:rsidR="002A276E" w:rsidRDefault="002A276E" w:rsidP="00696B14">
      <w:pPr>
        <w:widowControl w:val="0"/>
        <w:rPr>
          <w:b/>
          <w:bCs/>
          <w:rtl/>
        </w:rPr>
      </w:pPr>
    </w:p>
    <w:p w14:paraId="215462DA" w14:textId="77777777" w:rsidR="002A276E" w:rsidRDefault="002A276E" w:rsidP="00696B14">
      <w:pPr>
        <w:widowControl w:val="0"/>
        <w:rPr>
          <w:b/>
          <w:bCs/>
          <w:rtl/>
        </w:rPr>
      </w:pPr>
    </w:p>
    <w:p w14:paraId="3D6118E4" w14:textId="77777777" w:rsidR="002A276E" w:rsidRDefault="002A276E" w:rsidP="00696B14">
      <w:pPr>
        <w:widowControl w:val="0"/>
        <w:rPr>
          <w:b/>
          <w:bCs/>
          <w:rtl/>
        </w:rPr>
      </w:pPr>
    </w:p>
    <w:p w14:paraId="5104B88C" w14:textId="77777777" w:rsidR="002A276E" w:rsidRDefault="002A276E" w:rsidP="00696B14">
      <w:pPr>
        <w:widowControl w:val="0"/>
        <w:rPr>
          <w:b/>
          <w:bCs/>
          <w:rtl/>
        </w:rPr>
      </w:pPr>
    </w:p>
    <w:p w14:paraId="3D28A4E8" w14:textId="77777777" w:rsidR="002A276E" w:rsidRDefault="002A276E" w:rsidP="00696B14">
      <w:pPr>
        <w:widowControl w:val="0"/>
        <w:rPr>
          <w:b/>
          <w:bCs/>
          <w:rtl/>
        </w:rPr>
      </w:pPr>
    </w:p>
    <w:p w14:paraId="5B4B2E26" w14:textId="77777777" w:rsidR="002A276E" w:rsidRDefault="002A276E" w:rsidP="00696B14">
      <w:pPr>
        <w:widowControl w:val="0"/>
        <w:rPr>
          <w:b/>
          <w:bCs/>
          <w:rtl/>
        </w:rPr>
      </w:pPr>
    </w:p>
    <w:p w14:paraId="6E3647C9" w14:textId="77777777" w:rsidR="002A276E" w:rsidRDefault="002A276E" w:rsidP="00696B14">
      <w:pPr>
        <w:widowControl w:val="0"/>
        <w:rPr>
          <w:b/>
          <w:bCs/>
          <w:rtl/>
        </w:rPr>
      </w:pPr>
    </w:p>
    <w:p w14:paraId="336CDE02" w14:textId="77777777" w:rsidR="002A276E" w:rsidRDefault="002A276E" w:rsidP="00696B14">
      <w:pPr>
        <w:widowControl w:val="0"/>
        <w:rPr>
          <w:b/>
          <w:bCs/>
          <w:rtl/>
        </w:rPr>
      </w:pPr>
    </w:p>
    <w:p w14:paraId="728DD375" w14:textId="77777777" w:rsidR="002A276E" w:rsidRDefault="002A276E" w:rsidP="00696B14">
      <w:pPr>
        <w:widowControl w:val="0"/>
        <w:rPr>
          <w:b/>
          <w:bCs/>
          <w:rtl/>
        </w:rPr>
      </w:pPr>
    </w:p>
    <w:p w14:paraId="45F61C73" w14:textId="77777777" w:rsidR="002A276E" w:rsidRDefault="002A276E" w:rsidP="00696B14">
      <w:pPr>
        <w:widowControl w:val="0"/>
        <w:rPr>
          <w:b/>
          <w:bCs/>
          <w:rtl/>
        </w:rPr>
      </w:pPr>
    </w:p>
    <w:p w14:paraId="0DAE45D1" w14:textId="77777777" w:rsidR="002A276E" w:rsidRDefault="002A276E" w:rsidP="00696B14">
      <w:pPr>
        <w:widowControl w:val="0"/>
        <w:rPr>
          <w:b/>
          <w:bCs/>
        </w:rPr>
      </w:pPr>
    </w:p>
    <w:p w14:paraId="71B914D3" w14:textId="77777777" w:rsidR="003C0F3F" w:rsidRDefault="003C0F3F" w:rsidP="00696B14">
      <w:pPr>
        <w:widowControl w:val="0"/>
        <w:rPr>
          <w:b/>
          <w:bCs/>
        </w:rPr>
      </w:pPr>
    </w:p>
    <w:p w14:paraId="6460E1CE" w14:textId="77777777" w:rsidR="003C0F3F" w:rsidRDefault="003C0F3F" w:rsidP="00696B14">
      <w:pPr>
        <w:widowControl w:val="0"/>
        <w:rPr>
          <w:b/>
          <w:bCs/>
        </w:rPr>
      </w:pPr>
    </w:p>
    <w:p w14:paraId="73C37F1D" w14:textId="77777777" w:rsidR="003C0F3F" w:rsidRDefault="003C0F3F" w:rsidP="00696B14">
      <w:pPr>
        <w:widowControl w:val="0"/>
        <w:rPr>
          <w:b/>
          <w:bCs/>
        </w:rPr>
      </w:pPr>
    </w:p>
    <w:p w14:paraId="2DF06F3A" w14:textId="77777777" w:rsidR="003C0F3F" w:rsidRDefault="003C0F3F" w:rsidP="00696B14">
      <w:pPr>
        <w:widowControl w:val="0"/>
        <w:rPr>
          <w:b/>
          <w:bCs/>
        </w:rPr>
      </w:pPr>
    </w:p>
    <w:p w14:paraId="7BE7C8ED" w14:textId="77777777" w:rsidR="003C0F3F" w:rsidRDefault="003C0F3F" w:rsidP="00696B14">
      <w:pPr>
        <w:widowControl w:val="0"/>
        <w:rPr>
          <w:b/>
          <w:bCs/>
        </w:rPr>
      </w:pPr>
    </w:p>
    <w:p w14:paraId="06142988" w14:textId="77777777" w:rsidR="003C0F3F" w:rsidRDefault="003C0F3F" w:rsidP="00696B14">
      <w:pPr>
        <w:widowControl w:val="0"/>
        <w:rPr>
          <w:b/>
          <w:bCs/>
        </w:rPr>
      </w:pPr>
    </w:p>
    <w:p w14:paraId="4E89FC94" w14:textId="77777777" w:rsidR="003C0F3F" w:rsidRDefault="003C0F3F" w:rsidP="00696B14">
      <w:pPr>
        <w:widowControl w:val="0"/>
        <w:rPr>
          <w:b/>
          <w:bCs/>
        </w:rPr>
      </w:pPr>
    </w:p>
    <w:p w14:paraId="1EABA01F" w14:textId="77777777" w:rsidR="003C0F3F" w:rsidRDefault="003C0F3F" w:rsidP="00696B14">
      <w:pPr>
        <w:widowControl w:val="0"/>
        <w:rPr>
          <w:b/>
          <w:bCs/>
        </w:rPr>
      </w:pPr>
    </w:p>
    <w:p w14:paraId="392A7D62" w14:textId="77777777" w:rsidR="003C0F3F" w:rsidRDefault="003C0F3F" w:rsidP="00696B14">
      <w:pPr>
        <w:widowControl w:val="0"/>
        <w:rPr>
          <w:b/>
          <w:bCs/>
        </w:rPr>
      </w:pPr>
    </w:p>
    <w:p w14:paraId="2E18F451" w14:textId="77777777" w:rsidR="003C0F3F" w:rsidRDefault="003C0F3F" w:rsidP="00696B14">
      <w:pPr>
        <w:widowControl w:val="0"/>
        <w:rPr>
          <w:b/>
          <w:bCs/>
        </w:rPr>
      </w:pPr>
    </w:p>
    <w:p w14:paraId="0E61877E" w14:textId="77777777" w:rsidR="003C0F3F" w:rsidRDefault="003C0F3F" w:rsidP="00696B14">
      <w:pPr>
        <w:widowControl w:val="0"/>
        <w:rPr>
          <w:b/>
          <w:bCs/>
        </w:rPr>
      </w:pPr>
    </w:p>
    <w:p w14:paraId="4E97ABDD" w14:textId="77777777" w:rsidR="003C0F3F" w:rsidRDefault="003C0F3F" w:rsidP="00696B14">
      <w:pPr>
        <w:widowControl w:val="0"/>
        <w:rPr>
          <w:b/>
          <w:bCs/>
        </w:rPr>
      </w:pPr>
    </w:p>
    <w:p w14:paraId="2BA914E1" w14:textId="77777777" w:rsidR="003C0F3F" w:rsidRDefault="003C0F3F" w:rsidP="00696B14">
      <w:pPr>
        <w:widowControl w:val="0"/>
        <w:rPr>
          <w:b/>
          <w:bCs/>
        </w:rPr>
      </w:pPr>
    </w:p>
    <w:p w14:paraId="76FA4924" w14:textId="77777777" w:rsidR="003C0F3F" w:rsidRDefault="003C0F3F" w:rsidP="00696B14">
      <w:pPr>
        <w:widowControl w:val="0"/>
        <w:rPr>
          <w:b/>
          <w:bCs/>
        </w:rPr>
      </w:pPr>
    </w:p>
    <w:p w14:paraId="7AD4D2C0" w14:textId="77777777" w:rsidR="003C0F3F" w:rsidRPr="00270DFC" w:rsidRDefault="003C0F3F" w:rsidP="003C0F3F">
      <w:pPr>
        <w:pStyle w:val="ecxmsonormal"/>
        <w:widowControl w:val="0"/>
        <w:spacing w:line="360" w:lineRule="auto"/>
        <w:jc w:val="center"/>
        <w:rPr>
          <w:b/>
          <w:bCs/>
          <w:spacing w:val="100"/>
          <w:sz w:val="36"/>
          <w:szCs w:val="36"/>
        </w:rPr>
      </w:pPr>
      <w:r w:rsidRPr="00270DFC">
        <w:rPr>
          <w:b/>
          <w:bCs/>
          <w:spacing w:val="100"/>
          <w:sz w:val="36"/>
          <w:szCs w:val="36"/>
        </w:rPr>
        <w:lastRenderedPageBreak/>
        <w:t>Dedication</w:t>
      </w:r>
    </w:p>
    <w:p w14:paraId="51A60683" w14:textId="77777777" w:rsidR="003C0F3F" w:rsidRPr="00270DFC" w:rsidRDefault="003C0F3F" w:rsidP="003C0F3F">
      <w:pPr>
        <w:pStyle w:val="BodyTextIndent"/>
        <w:widowControl w:val="0"/>
        <w:spacing w:line="360" w:lineRule="auto"/>
        <w:ind w:firstLine="0"/>
        <w:jc w:val="both"/>
        <w:rPr>
          <w:sz w:val="26"/>
          <w:szCs w:val="26"/>
        </w:rPr>
      </w:pPr>
    </w:p>
    <w:p w14:paraId="31F4D0B0" w14:textId="00CD089A" w:rsidR="00BA4BE3" w:rsidRDefault="00743D5E" w:rsidP="00BA4BE3">
      <w:pPr>
        <w:pStyle w:val="BodyTextIndent"/>
        <w:widowControl w:val="0"/>
        <w:spacing w:line="360" w:lineRule="auto"/>
        <w:ind w:firstLine="0"/>
        <w:jc w:val="both"/>
        <w:rPr>
          <w:sz w:val="26"/>
          <w:szCs w:val="26"/>
        </w:rPr>
      </w:pPr>
      <w:r>
        <w:rPr>
          <w:sz w:val="26"/>
          <w:szCs w:val="26"/>
        </w:rPr>
        <w:t>This project is dedicated to all the worried p</w:t>
      </w:r>
      <w:r w:rsidR="00195A80">
        <w:rPr>
          <w:sz w:val="26"/>
          <w:szCs w:val="26"/>
        </w:rPr>
        <w:t xml:space="preserve">arents out their who care about their kids safety </w:t>
      </w:r>
    </w:p>
    <w:p w14:paraId="17F6B2ED" w14:textId="77777777" w:rsidR="00BA4BE3" w:rsidRDefault="00BA4BE3" w:rsidP="00BA4BE3">
      <w:pPr>
        <w:pStyle w:val="BodyTextIndent"/>
        <w:widowControl w:val="0"/>
        <w:spacing w:line="360" w:lineRule="auto"/>
        <w:ind w:firstLine="0"/>
        <w:jc w:val="both"/>
        <w:rPr>
          <w:sz w:val="26"/>
          <w:szCs w:val="26"/>
        </w:rPr>
      </w:pPr>
    </w:p>
    <w:p w14:paraId="6E3AF068" w14:textId="77777777" w:rsidR="00BA4BE3" w:rsidRDefault="00BA4BE3" w:rsidP="00BA4BE3">
      <w:pPr>
        <w:pStyle w:val="BodyTextIndent"/>
        <w:widowControl w:val="0"/>
        <w:spacing w:line="360" w:lineRule="auto"/>
        <w:ind w:firstLine="0"/>
        <w:jc w:val="both"/>
        <w:rPr>
          <w:sz w:val="26"/>
          <w:szCs w:val="26"/>
        </w:rPr>
      </w:pPr>
    </w:p>
    <w:p w14:paraId="6625BC77" w14:textId="77777777" w:rsidR="00BA4BE3" w:rsidRDefault="00BA4BE3" w:rsidP="00BA4BE3">
      <w:pPr>
        <w:pStyle w:val="BodyTextIndent"/>
        <w:widowControl w:val="0"/>
        <w:spacing w:line="360" w:lineRule="auto"/>
        <w:ind w:firstLine="0"/>
        <w:jc w:val="both"/>
        <w:rPr>
          <w:sz w:val="26"/>
          <w:szCs w:val="26"/>
        </w:rPr>
      </w:pPr>
    </w:p>
    <w:p w14:paraId="50BC16A4" w14:textId="77777777" w:rsidR="003C0F3F" w:rsidRPr="00270DFC" w:rsidRDefault="003C0F3F" w:rsidP="003C0F3F">
      <w:pPr>
        <w:widowControl w:val="0"/>
        <w:spacing w:line="360" w:lineRule="auto"/>
        <w:jc w:val="right"/>
        <w:rPr>
          <w:b/>
          <w:bCs/>
          <w:szCs w:val="26"/>
        </w:rPr>
      </w:pPr>
    </w:p>
    <w:p w14:paraId="5ABD839E" w14:textId="77777777" w:rsidR="003C0F3F" w:rsidRPr="00270DFC" w:rsidRDefault="003C0F3F" w:rsidP="003C0F3F">
      <w:pPr>
        <w:widowControl w:val="0"/>
        <w:spacing w:line="360" w:lineRule="auto"/>
        <w:jc w:val="right"/>
        <w:rPr>
          <w:b/>
          <w:bCs/>
          <w:szCs w:val="26"/>
        </w:rPr>
      </w:pPr>
    </w:p>
    <w:p w14:paraId="70B86217" w14:textId="77777777" w:rsidR="00E70147" w:rsidRDefault="00E70147" w:rsidP="00E70147">
      <w:pPr>
        <w:widowControl w:val="0"/>
        <w:spacing w:line="360" w:lineRule="auto"/>
        <w:jc w:val="right"/>
        <w:rPr>
          <w:i/>
          <w:iCs/>
          <w:szCs w:val="26"/>
        </w:rPr>
      </w:pPr>
      <w:r>
        <w:rPr>
          <w:i/>
          <w:iCs/>
          <w:szCs w:val="26"/>
        </w:rPr>
        <w:t>Raghad alkhyari</w:t>
      </w:r>
    </w:p>
    <w:p w14:paraId="6C981300" w14:textId="77777777" w:rsidR="00E70147" w:rsidRDefault="00E70147" w:rsidP="00E70147">
      <w:pPr>
        <w:widowControl w:val="0"/>
        <w:spacing w:line="360" w:lineRule="auto"/>
        <w:jc w:val="right"/>
        <w:rPr>
          <w:i/>
          <w:iCs/>
          <w:szCs w:val="26"/>
        </w:rPr>
      </w:pPr>
      <w:r>
        <w:rPr>
          <w:i/>
          <w:iCs/>
          <w:szCs w:val="26"/>
        </w:rPr>
        <w:t>Taif alrshedi</w:t>
      </w:r>
    </w:p>
    <w:p w14:paraId="211DD094" w14:textId="77777777" w:rsidR="00E70147" w:rsidRDefault="00E70147" w:rsidP="00E70147">
      <w:pPr>
        <w:widowControl w:val="0"/>
        <w:spacing w:line="360" w:lineRule="auto"/>
        <w:jc w:val="right"/>
        <w:rPr>
          <w:i/>
          <w:iCs/>
          <w:szCs w:val="26"/>
        </w:rPr>
      </w:pPr>
      <w:r>
        <w:rPr>
          <w:i/>
          <w:iCs/>
          <w:szCs w:val="26"/>
        </w:rPr>
        <w:t>May mohammad</w:t>
      </w:r>
    </w:p>
    <w:p w14:paraId="0FD76EB2" w14:textId="77777777" w:rsidR="00E70147" w:rsidRDefault="00E70147" w:rsidP="00E70147">
      <w:pPr>
        <w:widowControl w:val="0"/>
        <w:spacing w:line="360" w:lineRule="auto"/>
        <w:jc w:val="right"/>
        <w:rPr>
          <w:i/>
          <w:iCs/>
          <w:szCs w:val="26"/>
        </w:rPr>
      </w:pPr>
      <w:r>
        <w:rPr>
          <w:i/>
          <w:iCs/>
          <w:szCs w:val="26"/>
        </w:rPr>
        <w:t xml:space="preserve">Rida alshammry </w:t>
      </w:r>
    </w:p>
    <w:p w14:paraId="4E461E2F" w14:textId="43D23AEB" w:rsidR="003C0F3F" w:rsidRDefault="00E70147" w:rsidP="00E70147">
      <w:pPr>
        <w:widowControl w:val="0"/>
        <w:spacing w:line="360" w:lineRule="auto"/>
        <w:jc w:val="right"/>
        <w:rPr>
          <w:i/>
          <w:iCs/>
          <w:szCs w:val="26"/>
        </w:rPr>
      </w:pPr>
      <w:r>
        <w:rPr>
          <w:i/>
          <w:iCs/>
          <w:szCs w:val="26"/>
        </w:rPr>
        <w:t>Fatimah alshammary</w:t>
      </w:r>
    </w:p>
    <w:p w14:paraId="57887095" w14:textId="04D7C7ED" w:rsidR="00E70147" w:rsidRPr="00E70147" w:rsidRDefault="00E70147" w:rsidP="00E70147">
      <w:pPr>
        <w:widowControl w:val="0"/>
        <w:spacing w:line="360" w:lineRule="auto"/>
        <w:jc w:val="right"/>
        <w:rPr>
          <w:i/>
          <w:iCs/>
          <w:szCs w:val="26"/>
        </w:rPr>
      </w:pPr>
      <w:r>
        <w:rPr>
          <w:i/>
          <w:iCs/>
          <w:szCs w:val="26"/>
        </w:rPr>
        <w:t>Sadeem alamir</w:t>
      </w:r>
    </w:p>
    <w:p w14:paraId="7300CA3C" w14:textId="77777777" w:rsidR="003C0F3F" w:rsidRDefault="003C0F3F" w:rsidP="00696B14">
      <w:pPr>
        <w:widowControl w:val="0"/>
        <w:rPr>
          <w:b/>
          <w:bCs/>
        </w:rPr>
      </w:pPr>
    </w:p>
    <w:p w14:paraId="005B65D9" w14:textId="77777777" w:rsidR="003C0F3F" w:rsidRDefault="003C0F3F" w:rsidP="00696B14">
      <w:pPr>
        <w:widowControl w:val="0"/>
        <w:rPr>
          <w:b/>
          <w:bCs/>
        </w:rPr>
      </w:pPr>
    </w:p>
    <w:p w14:paraId="4D5EE7A9" w14:textId="77777777" w:rsidR="003C0F3F" w:rsidRDefault="003C0F3F" w:rsidP="00696B14">
      <w:pPr>
        <w:widowControl w:val="0"/>
        <w:rPr>
          <w:b/>
          <w:bCs/>
        </w:rPr>
      </w:pPr>
    </w:p>
    <w:p w14:paraId="4CEA1038" w14:textId="77777777" w:rsidR="003C0F3F" w:rsidRDefault="003C0F3F" w:rsidP="00696B14">
      <w:pPr>
        <w:widowControl w:val="0"/>
        <w:rPr>
          <w:b/>
          <w:bCs/>
        </w:rPr>
      </w:pPr>
    </w:p>
    <w:p w14:paraId="4A7D03B1" w14:textId="77777777" w:rsidR="003C0F3F" w:rsidRDefault="003C0F3F" w:rsidP="00696B14">
      <w:pPr>
        <w:widowControl w:val="0"/>
        <w:rPr>
          <w:b/>
          <w:bCs/>
        </w:rPr>
      </w:pPr>
    </w:p>
    <w:p w14:paraId="390384DA" w14:textId="77777777" w:rsidR="003C0F3F" w:rsidRDefault="003C0F3F" w:rsidP="00696B14">
      <w:pPr>
        <w:widowControl w:val="0"/>
        <w:rPr>
          <w:b/>
          <w:bCs/>
        </w:rPr>
      </w:pPr>
    </w:p>
    <w:p w14:paraId="570C7A15" w14:textId="77777777" w:rsidR="003C0F3F" w:rsidRDefault="003C0F3F" w:rsidP="00696B14">
      <w:pPr>
        <w:widowControl w:val="0"/>
        <w:rPr>
          <w:b/>
          <w:bCs/>
        </w:rPr>
      </w:pPr>
    </w:p>
    <w:p w14:paraId="14B45E22" w14:textId="77777777" w:rsidR="003C0F3F" w:rsidRDefault="003C0F3F" w:rsidP="00696B14">
      <w:pPr>
        <w:widowControl w:val="0"/>
        <w:rPr>
          <w:b/>
          <w:bCs/>
          <w:rtl/>
        </w:rPr>
      </w:pPr>
    </w:p>
    <w:p w14:paraId="668C0468" w14:textId="77777777" w:rsidR="002A276E" w:rsidRDefault="002A276E" w:rsidP="00696B14">
      <w:pPr>
        <w:widowControl w:val="0"/>
        <w:rPr>
          <w:b/>
          <w:bCs/>
          <w:rtl/>
        </w:rPr>
      </w:pPr>
    </w:p>
    <w:p w14:paraId="2492039E" w14:textId="77777777" w:rsidR="002A276E" w:rsidRDefault="002A276E" w:rsidP="00696B14">
      <w:pPr>
        <w:widowControl w:val="0"/>
        <w:rPr>
          <w:b/>
          <w:bCs/>
          <w:rtl/>
        </w:rPr>
      </w:pPr>
    </w:p>
    <w:p w14:paraId="10A18537" w14:textId="77777777" w:rsidR="002A276E" w:rsidRDefault="002A276E" w:rsidP="00696B14">
      <w:pPr>
        <w:widowControl w:val="0"/>
        <w:rPr>
          <w:b/>
          <w:bCs/>
          <w:rtl/>
        </w:rPr>
      </w:pPr>
    </w:p>
    <w:p w14:paraId="1F804707" w14:textId="77777777" w:rsidR="002A276E" w:rsidRDefault="002A276E" w:rsidP="00696B14">
      <w:pPr>
        <w:widowControl w:val="0"/>
        <w:rPr>
          <w:b/>
          <w:bCs/>
          <w:rtl/>
        </w:rPr>
      </w:pPr>
    </w:p>
    <w:p w14:paraId="1731AC4A" w14:textId="77777777" w:rsidR="002A276E" w:rsidRDefault="002A276E" w:rsidP="00696B14">
      <w:pPr>
        <w:widowControl w:val="0"/>
        <w:rPr>
          <w:b/>
          <w:bCs/>
          <w:rtl/>
        </w:rPr>
      </w:pPr>
    </w:p>
    <w:p w14:paraId="67AB5711" w14:textId="77777777" w:rsidR="002A276E" w:rsidRDefault="002A276E" w:rsidP="00696B14">
      <w:pPr>
        <w:widowControl w:val="0"/>
        <w:rPr>
          <w:b/>
          <w:bCs/>
          <w:rtl/>
        </w:rPr>
      </w:pPr>
    </w:p>
    <w:p w14:paraId="33380C41" w14:textId="77777777" w:rsidR="002A276E" w:rsidRDefault="002A276E" w:rsidP="00696B14">
      <w:pPr>
        <w:widowControl w:val="0"/>
        <w:rPr>
          <w:b/>
          <w:bCs/>
        </w:rPr>
      </w:pPr>
    </w:p>
    <w:p w14:paraId="56EE7793" w14:textId="77777777" w:rsidR="00417644" w:rsidRDefault="00417644" w:rsidP="00696B14">
      <w:pPr>
        <w:widowControl w:val="0"/>
        <w:rPr>
          <w:b/>
          <w:bCs/>
        </w:rPr>
      </w:pPr>
    </w:p>
    <w:p w14:paraId="3E7D2E55" w14:textId="77777777" w:rsidR="00417644" w:rsidRDefault="00417644" w:rsidP="00696B14">
      <w:pPr>
        <w:widowControl w:val="0"/>
        <w:rPr>
          <w:b/>
          <w:bCs/>
        </w:rPr>
      </w:pPr>
    </w:p>
    <w:p w14:paraId="0A1CE15E" w14:textId="77777777" w:rsidR="00417644" w:rsidRDefault="00417644" w:rsidP="00696B14">
      <w:pPr>
        <w:widowControl w:val="0"/>
        <w:rPr>
          <w:b/>
          <w:bCs/>
        </w:rPr>
      </w:pPr>
    </w:p>
    <w:p w14:paraId="1111E7B2" w14:textId="77777777" w:rsidR="00417644" w:rsidRDefault="00417644" w:rsidP="00696B14">
      <w:pPr>
        <w:widowControl w:val="0"/>
        <w:rPr>
          <w:b/>
          <w:bCs/>
        </w:rPr>
      </w:pPr>
    </w:p>
    <w:p w14:paraId="47EEB91D" w14:textId="77777777" w:rsidR="00417644" w:rsidRDefault="00417644" w:rsidP="00696B14">
      <w:pPr>
        <w:widowControl w:val="0"/>
        <w:rPr>
          <w:b/>
          <w:bCs/>
        </w:rPr>
      </w:pPr>
    </w:p>
    <w:p w14:paraId="3C88AE08" w14:textId="77777777" w:rsidR="00417644" w:rsidRDefault="00417644" w:rsidP="00696B14">
      <w:pPr>
        <w:widowControl w:val="0"/>
        <w:rPr>
          <w:b/>
          <w:bCs/>
        </w:rPr>
      </w:pPr>
    </w:p>
    <w:p w14:paraId="46EF29C4" w14:textId="77777777" w:rsidR="00417644" w:rsidRDefault="00417644" w:rsidP="00696B14">
      <w:pPr>
        <w:widowControl w:val="0"/>
        <w:rPr>
          <w:b/>
          <w:bCs/>
        </w:rPr>
      </w:pPr>
    </w:p>
    <w:p w14:paraId="1768E35C" w14:textId="77777777" w:rsidR="00417644" w:rsidRDefault="00417644" w:rsidP="00696B14">
      <w:pPr>
        <w:widowControl w:val="0"/>
        <w:rPr>
          <w:b/>
          <w:bCs/>
        </w:rPr>
      </w:pPr>
    </w:p>
    <w:p w14:paraId="1443A0E5" w14:textId="77777777" w:rsidR="00417644" w:rsidRDefault="00417644" w:rsidP="00696B14">
      <w:pPr>
        <w:widowControl w:val="0"/>
        <w:rPr>
          <w:b/>
          <w:bCs/>
          <w:rtl/>
        </w:rPr>
      </w:pPr>
    </w:p>
    <w:p w14:paraId="083AF4BB" w14:textId="77777777" w:rsidR="002A276E" w:rsidRDefault="002A276E" w:rsidP="00696B14">
      <w:pPr>
        <w:widowControl w:val="0"/>
        <w:rPr>
          <w:b/>
          <w:bCs/>
          <w:rtl/>
        </w:rPr>
      </w:pPr>
    </w:p>
    <w:p w14:paraId="58CB589D" w14:textId="77777777" w:rsidR="002A276E" w:rsidRDefault="002A276E" w:rsidP="00696B14">
      <w:pPr>
        <w:widowControl w:val="0"/>
        <w:rPr>
          <w:b/>
          <w:bCs/>
          <w:rtl/>
        </w:rPr>
      </w:pPr>
    </w:p>
    <w:p w14:paraId="0C135F19" w14:textId="77777777" w:rsidR="002A276E" w:rsidRDefault="002A276E" w:rsidP="00696B14">
      <w:pPr>
        <w:widowControl w:val="0"/>
        <w:rPr>
          <w:b/>
          <w:bCs/>
          <w:rtl/>
        </w:rPr>
      </w:pPr>
    </w:p>
    <w:p w14:paraId="5E33F050" w14:textId="77777777" w:rsidR="002A276E" w:rsidRDefault="002A276E" w:rsidP="00696B14">
      <w:pPr>
        <w:widowControl w:val="0"/>
        <w:rPr>
          <w:b/>
          <w:bCs/>
          <w:rtl/>
        </w:rPr>
      </w:pPr>
    </w:p>
    <w:p w14:paraId="099709AD" w14:textId="77777777" w:rsidR="002A276E" w:rsidRDefault="002A276E" w:rsidP="00696B14">
      <w:pPr>
        <w:widowControl w:val="0"/>
        <w:rPr>
          <w:b/>
          <w:bCs/>
          <w:rtl/>
        </w:rPr>
      </w:pPr>
    </w:p>
    <w:p w14:paraId="025AF8CF" w14:textId="77777777" w:rsidR="002A276E" w:rsidRDefault="002A276E" w:rsidP="00696B14">
      <w:pPr>
        <w:widowControl w:val="0"/>
        <w:rPr>
          <w:b/>
          <w:bCs/>
          <w:rtl/>
        </w:rPr>
      </w:pPr>
    </w:p>
    <w:p w14:paraId="7707D132" w14:textId="77777777" w:rsidR="002A276E" w:rsidRDefault="002A276E" w:rsidP="00696B14">
      <w:pPr>
        <w:widowControl w:val="0"/>
        <w:rPr>
          <w:b/>
          <w:bCs/>
          <w:rtl/>
        </w:rPr>
      </w:pPr>
    </w:p>
    <w:p w14:paraId="01F16D9F" w14:textId="77777777" w:rsidR="002A276E" w:rsidRDefault="002A276E" w:rsidP="00696B14">
      <w:pPr>
        <w:widowControl w:val="0"/>
        <w:rPr>
          <w:b/>
          <w:bCs/>
          <w:rtl/>
        </w:rPr>
      </w:pPr>
    </w:p>
    <w:p w14:paraId="260719F2" w14:textId="77777777" w:rsidR="005D561D" w:rsidRPr="00270DFC" w:rsidRDefault="005D561D" w:rsidP="005D561D">
      <w:pPr>
        <w:pStyle w:val="ecxmsonormal"/>
        <w:widowControl w:val="0"/>
        <w:spacing w:line="360" w:lineRule="auto"/>
        <w:jc w:val="center"/>
        <w:rPr>
          <w:color w:val="2A2A2A"/>
          <w:sz w:val="32"/>
          <w:szCs w:val="32"/>
        </w:rPr>
      </w:pPr>
      <w:r w:rsidRPr="00270DFC">
        <w:rPr>
          <w:b/>
          <w:bCs/>
          <w:spacing w:val="100"/>
          <w:sz w:val="36"/>
          <w:szCs w:val="36"/>
        </w:rPr>
        <w:t>Certificate</w:t>
      </w:r>
    </w:p>
    <w:p w14:paraId="797B20B2" w14:textId="77777777" w:rsidR="005D561D" w:rsidRPr="00270DFC" w:rsidRDefault="005D561D" w:rsidP="005D561D">
      <w:pPr>
        <w:pStyle w:val="BodyTextIndent"/>
        <w:widowControl w:val="0"/>
        <w:spacing w:line="360" w:lineRule="auto"/>
        <w:ind w:firstLine="0"/>
        <w:jc w:val="both"/>
        <w:rPr>
          <w:sz w:val="26"/>
          <w:szCs w:val="26"/>
        </w:rPr>
      </w:pPr>
    </w:p>
    <w:p w14:paraId="03A23DF6" w14:textId="77777777" w:rsidR="005D561D" w:rsidRPr="00270DFC" w:rsidRDefault="005D561D" w:rsidP="0031595E">
      <w:pPr>
        <w:pStyle w:val="BodyTextIndent"/>
        <w:widowControl w:val="0"/>
        <w:spacing w:line="360" w:lineRule="auto"/>
        <w:ind w:firstLine="0"/>
        <w:jc w:val="both"/>
        <w:rPr>
          <w:sz w:val="26"/>
          <w:szCs w:val="26"/>
        </w:rPr>
      </w:pPr>
      <w:r w:rsidRPr="00270DFC">
        <w:rPr>
          <w:sz w:val="26"/>
          <w:szCs w:val="26"/>
        </w:rPr>
        <w:t xml:space="preserve"> </w:t>
      </w:r>
      <w:r w:rsidR="0031595E" w:rsidRPr="0031595E">
        <w:rPr>
          <w:sz w:val="26"/>
          <w:szCs w:val="26"/>
          <w:lang w:val="en-US"/>
        </w:rPr>
        <w:t>I</w:t>
      </w:r>
      <w:r w:rsidR="0031595E">
        <w:rPr>
          <w:sz w:val="26"/>
          <w:szCs w:val="26"/>
          <w:lang w:val="en-US"/>
        </w:rPr>
        <w:t xml:space="preserve"> certify</w:t>
      </w:r>
      <w:r w:rsidRPr="00270DFC">
        <w:rPr>
          <w:sz w:val="26"/>
          <w:szCs w:val="26"/>
        </w:rPr>
        <w:t xml:space="preserve"> that </w:t>
      </w:r>
      <w:r w:rsidR="0031595E" w:rsidRPr="0031595E">
        <w:rPr>
          <w:sz w:val="26"/>
          <w:szCs w:val="26"/>
          <w:lang w:val="en-US"/>
        </w:rPr>
        <w:t xml:space="preserve">this </w:t>
      </w:r>
      <w:r w:rsidRPr="00270DFC">
        <w:rPr>
          <w:sz w:val="26"/>
          <w:szCs w:val="26"/>
        </w:rPr>
        <w:t xml:space="preserve">project report has been prepared and written under my direct supervision and guidance. The project report is approved for submission for </w:t>
      </w:r>
      <w:r w:rsidR="0031595E" w:rsidRPr="0031595E">
        <w:rPr>
          <w:sz w:val="26"/>
          <w:szCs w:val="26"/>
          <w:lang w:val="en-US"/>
        </w:rPr>
        <w:t>discussion and</w:t>
      </w:r>
      <w:r w:rsidRPr="00270DFC">
        <w:rPr>
          <w:sz w:val="26"/>
          <w:szCs w:val="26"/>
        </w:rPr>
        <w:t xml:space="preserve"> evaluation.</w:t>
      </w:r>
    </w:p>
    <w:p w14:paraId="022FAC0F" w14:textId="77777777" w:rsidR="005D561D" w:rsidRPr="00270DFC" w:rsidRDefault="005D561D" w:rsidP="005D561D">
      <w:pPr>
        <w:pStyle w:val="BodyTextIndent"/>
        <w:widowControl w:val="0"/>
        <w:spacing w:line="360" w:lineRule="auto"/>
        <w:ind w:firstLine="0"/>
        <w:jc w:val="both"/>
        <w:rPr>
          <w:sz w:val="26"/>
          <w:szCs w:val="26"/>
        </w:rPr>
      </w:pPr>
    </w:p>
    <w:p w14:paraId="79E87CEF" w14:textId="77777777" w:rsidR="005D561D" w:rsidRPr="00270DFC" w:rsidRDefault="005D561D" w:rsidP="005D561D">
      <w:pPr>
        <w:widowControl w:val="0"/>
        <w:spacing w:line="360" w:lineRule="auto"/>
        <w:jc w:val="right"/>
        <w:rPr>
          <w:b/>
          <w:bCs/>
          <w:sz w:val="28"/>
        </w:rPr>
      </w:pPr>
    </w:p>
    <w:p w14:paraId="670DD396" w14:textId="5476DDC1" w:rsidR="005D561D" w:rsidRPr="00CA411C" w:rsidRDefault="0031595E" w:rsidP="005D561D">
      <w:pPr>
        <w:widowControl w:val="0"/>
        <w:rPr>
          <w:i/>
          <w:iCs/>
          <w:szCs w:val="22"/>
          <w:lang w:val="en-US"/>
          <w:rPrChange w:id="2" w:author="Arwa Edl." w:date="2024-11-30T15:59:00Z">
            <w:rPr>
              <w:i/>
              <w:iCs/>
              <w:szCs w:val="22"/>
            </w:rPr>
          </w:rPrChange>
        </w:rPr>
      </w:pPr>
      <w:r>
        <w:rPr>
          <w:i/>
          <w:iCs/>
          <w:szCs w:val="22"/>
        </w:rPr>
        <w:t xml:space="preserve">                                                                                   </w:t>
      </w:r>
      <w:r w:rsidR="005D561D" w:rsidRPr="00C101FB">
        <w:rPr>
          <w:i/>
          <w:iCs/>
          <w:szCs w:val="22"/>
        </w:rPr>
        <w:t xml:space="preserve">Dr. </w:t>
      </w:r>
      <w:del w:id="3" w:author="Arwa Edl." w:date="2024-11-30T15:59:00Z">
        <w:r w:rsidR="005D561D" w:rsidRPr="00C101FB" w:rsidDel="00CA411C">
          <w:rPr>
            <w:i/>
            <w:iCs/>
            <w:szCs w:val="22"/>
          </w:rPr>
          <w:delText>Name of the Supervisor</w:delText>
        </w:r>
      </w:del>
      <w:ins w:id="4" w:author="Arwa Edl." w:date="2024-11-30T15:59:00Z">
        <w:r w:rsidR="00CA411C">
          <w:rPr>
            <w:i/>
            <w:iCs/>
            <w:szCs w:val="22"/>
            <w:lang w:val="en-US"/>
          </w:rPr>
          <w:t xml:space="preserve">Arwa </w:t>
        </w:r>
        <w:proofErr w:type="spellStart"/>
        <w:r w:rsidR="00CA411C">
          <w:rPr>
            <w:i/>
            <w:iCs/>
            <w:szCs w:val="22"/>
            <w:lang w:val="en-US"/>
          </w:rPr>
          <w:t>aledaily</w:t>
        </w:r>
      </w:ins>
      <w:proofErr w:type="spellEnd"/>
    </w:p>
    <w:p w14:paraId="187B0E84" w14:textId="31885434" w:rsidR="007D2F22" w:rsidRPr="00CA411C" w:rsidRDefault="007D2F22" w:rsidP="007D2F22">
      <w:pPr>
        <w:widowControl w:val="0"/>
        <w:jc w:val="center"/>
        <w:rPr>
          <w:i/>
          <w:iCs/>
          <w:szCs w:val="22"/>
          <w:lang w:val="en-US"/>
          <w:rPrChange w:id="5" w:author="Arwa Edl." w:date="2024-11-30T15:59:00Z">
            <w:rPr>
              <w:i/>
              <w:iCs/>
              <w:szCs w:val="22"/>
            </w:rPr>
          </w:rPrChange>
        </w:rPr>
      </w:pPr>
      <w:r>
        <w:rPr>
          <w:i/>
          <w:iCs/>
          <w:szCs w:val="22"/>
        </w:rPr>
        <w:t xml:space="preserve">                                                                              Date </w:t>
      </w:r>
      <w:ins w:id="6" w:author="Arwa Edl." w:date="2024-11-30T15:59:00Z">
        <w:r w:rsidR="00CA411C">
          <w:rPr>
            <w:i/>
            <w:iCs/>
            <w:szCs w:val="22"/>
            <w:lang w:val="en-US"/>
          </w:rPr>
          <w:t>November 30, 2024</w:t>
        </w:r>
      </w:ins>
    </w:p>
    <w:p w14:paraId="43E89C72" w14:textId="26517CBC" w:rsidR="007D2F22" w:rsidRPr="00CA411C" w:rsidRDefault="007D2F22" w:rsidP="007D2F22">
      <w:pPr>
        <w:widowControl w:val="0"/>
        <w:jc w:val="center"/>
        <w:rPr>
          <w:i/>
          <w:iCs/>
          <w:szCs w:val="22"/>
          <w:lang w:val="en-US"/>
          <w:rPrChange w:id="7" w:author="Arwa Edl." w:date="2024-11-30T15:59:00Z">
            <w:rPr>
              <w:i/>
              <w:iCs/>
              <w:szCs w:val="22"/>
            </w:rPr>
          </w:rPrChange>
        </w:rPr>
      </w:pPr>
      <w:r>
        <w:rPr>
          <w:i/>
          <w:iCs/>
          <w:szCs w:val="22"/>
        </w:rPr>
        <w:t xml:space="preserve">                                                                             Signature</w:t>
      </w:r>
      <w:ins w:id="8" w:author="Arwa Edl." w:date="2024-11-30T15:59:00Z">
        <w:r w:rsidR="00CA411C">
          <w:rPr>
            <w:i/>
            <w:iCs/>
            <w:szCs w:val="22"/>
            <w:lang w:val="en-US"/>
          </w:rPr>
          <w:t xml:space="preserve"> </w:t>
        </w:r>
      </w:ins>
    </w:p>
    <w:p w14:paraId="4DC6879F" w14:textId="77777777" w:rsidR="005D561D" w:rsidRDefault="005D561D" w:rsidP="005D561D">
      <w:pPr>
        <w:widowControl w:val="0"/>
        <w:rPr>
          <w:i/>
          <w:iCs/>
          <w:szCs w:val="22"/>
        </w:rPr>
      </w:pPr>
    </w:p>
    <w:p w14:paraId="544DC02B" w14:textId="77777777" w:rsidR="005D561D" w:rsidRDefault="005D561D" w:rsidP="005D561D">
      <w:pPr>
        <w:widowControl w:val="0"/>
        <w:rPr>
          <w:i/>
          <w:iCs/>
          <w:szCs w:val="22"/>
        </w:rPr>
      </w:pPr>
    </w:p>
    <w:p w14:paraId="45D2108E" w14:textId="77777777" w:rsidR="005D561D" w:rsidRDefault="005D561D" w:rsidP="005D561D">
      <w:pPr>
        <w:widowControl w:val="0"/>
        <w:rPr>
          <w:i/>
          <w:iCs/>
          <w:szCs w:val="22"/>
        </w:rPr>
      </w:pPr>
    </w:p>
    <w:p w14:paraId="26D1F6BF" w14:textId="77777777" w:rsidR="005D561D" w:rsidRDefault="005D561D" w:rsidP="005D561D">
      <w:pPr>
        <w:widowControl w:val="0"/>
        <w:rPr>
          <w:i/>
          <w:iCs/>
          <w:szCs w:val="22"/>
        </w:rPr>
      </w:pPr>
    </w:p>
    <w:p w14:paraId="5FF3CB16" w14:textId="77777777" w:rsidR="005D561D" w:rsidRDefault="005D561D" w:rsidP="005D561D">
      <w:pPr>
        <w:widowControl w:val="0"/>
        <w:rPr>
          <w:i/>
          <w:iCs/>
          <w:szCs w:val="22"/>
        </w:rPr>
      </w:pPr>
    </w:p>
    <w:p w14:paraId="26C2F2B2" w14:textId="77777777" w:rsidR="005D561D" w:rsidRDefault="005D561D" w:rsidP="005D561D">
      <w:pPr>
        <w:widowControl w:val="0"/>
        <w:rPr>
          <w:i/>
          <w:iCs/>
          <w:szCs w:val="22"/>
        </w:rPr>
      </w:pPr>
    </w:p>
    <w:p w14:paraId="1FE55921" w14:textId="77777777" w:rsidR="005D561D" w:rsidRDefault="005D561D" w:rsidP="005D561D">
      <w:pPr>
        <w:widowControl w:val="0"/>
        <w:rPr>
          <w:i/>
          <w:iCs/>
          <w:szCs w:val="22"/>
        </w:rPr>
      </w:pPr>
    </w:p>
    <w:p w14:paraId="3C98FEE3" w14:textId="77777777" w:rsidR="005D561D" w:rsidRDefault="005D561D" w:rsidP="005D561D">
      <w:pPr>
        <w:widowControl w:val="0"/>
        <w:rPr>
          <w:i/>
          <w:iCs/>
          <w:szCs w:val="22"/>
        </w:rPr>
      </w:pPr>
    </w:p>
    <w:p w14:paraId="54771145" w14:textId="77777777" w:rsidR="005D561D" w:rsidRDefault="005D561D" w:rsidP="005D561D">
      <w:pPr>
        <w:widowControl w:val="0"/>
        <w:rPr>
          <w:i/>
          <w:iCs/>
          <w:szCs w:val="22"/>
        </w:rPr>
      </w:pPr>
    </w:p>
    <w:p w14:paraId="76DE76DB" w14:textId="77777777" w:rsidR="005D561D" w:rsidRDefault="005D561D" w:rsidP="005D561D">
      <w:pPr>
        <w:widowControl w:val="0"/>
        <w:rPr>
          <w:i/>
          <w:iCs/>
          <w:szCs w:val="22"/>
        </w:rPr>
      </w:pPr>
    </w:p>
    <w:p w14:paraId="4F8293E3" w14:textId="77777777" w:rsidR="005D561D" w:rsidRDefault="005D561D" w:rsidP="005D561D">
      <w:pPr>
        <w:widowControl w:val="0"/>
        <w:rPr>
          <w:i/>
          <w:iCs/>
          <w:szCs w:val="22"/>
        </w:rPr>
      </w:pPr>
    </w:p>
    <w:p w14:paraId="5F704DB2" w14:textId="77777777" w:rsidR="005D561D" w:rsidRDefault="005D561D" w:rsidP="005D561D">
      <w:pPr>
        <w:widowControl w:val="0"/>
        <w:rPr>
          <w:i/>
          <w:iCs/>
          <w:szCs w:val="22"/>
        </w:rPr>
      </w:pPr>
    </w:p>
    <w:p w14:paraId="72618485" w14:textId="77777777" w:rsidR="005D561D" w:rsidRDefault="005D561D" w:rsidP="005D561D">
      <w:pPr>
        <w:widowControl w:val="0"/>
        <w:rPr>
          <w:i/>
          <w:iCs/>
          <w:szCs w:val="22"/>
        </w:rPr>
      </w:pPr>
    </w:p>
    <w:p w14:paraId="2225E0DF" w14:textId="77777777" w:rsidR="005D561D" w:rsidRDefault="005D561D" w:rsidP="005D561D">
      <w:pPr>
        <w:widowControl w:val="0"/>
        <w:rPr>
          <w:i/>
          <w:iCs/>
          <w:szCs w:val="22"/>
        </w:rPr>
      </w:pPr>
    </w:p>
    <w:p w14:paraId="22309CE9" w14:textId="77777777" w:rsidR="005D561D" w:rsidRDefault="005D561D" w:rsidP="005D561D">
      <w:pPr>
        <w:widowControl w:val="0"/>
        <w:rPr>
          <w:i/>
          <w:iCs/>
          <w:szCs w:val="22"/>
        </w:rPr>
      </w:pPr>
    </w:p>
    <w:p w14:paraId="3E005E93" w14:textId="77777777" w:rsidR="005D561D" w:rsidRDefault="005D561D" w:rsidP="005D561D">
      <w:pPr>
        <w:widowControl w:val="0"/>
        <w:rPr>
          <w:i/>
          <w:iCs/>
          <w:szCs w:val="22"/>
        </w:rPr>
      </w:pPr>
    </w:p>
    <w:p w14:paraId="2F3915A1" w14:textId="77777777" w:rsidR="005D561D" w:rsidRDefault="005D561D" w:rsidP="005D561D">
      <w:pPr>
        <w:widowControl w:val="0"/>
        <w:rPr>
          <w:i/>
          <w:iCs/>
          <w:szCs w:val="22"/>
        </w:rPr>
      </w:pPr>
    </w:p>
    <w:p w14:paraId="3BFF8E5E" w14:textId="77777777" w:rsidR="005D561D" w:rsidRDefault="005D561D" w:rsidP="005D561D">
      <w:pPr>
        <w:widowControl w:val="0"/>
        <w:rPr>
          <w:i/>
          <w:iCs/>
          <w:szCs w:val="22"/>
        </w:rPr>
      </w:pPr>
    </w:p>
    <w:p w14:paraId="56056D8F" w14:textId="77777777" w:rsidR="005D561D" w:rsidRDefault="005D561D" w:rsidP="005D561D">
      <w:pPr>
        <w:widowControl w:val="0"/>
        <w:rPr>
          <w:i/>
          <w:iCs/>
          <w:szCs w:val="22"/>
        </w:rPr>
      </w:pPr>
    </w:p>
    <w:p w14:paraId="2948F6BE" w14:textId="77777777" w:rsidR="005D561D" w:rsidRDefault="005D561D" w:rsidP="005D561D">
      <w:pPr>
        <w:widowControl w:val="0"/>
        <w:rPr>
          <w:i/>
          <w:iCs/>
          <w:szCs w:val="22"/>
        </w:rPr>
      </w:pPr>
    </w:p>
    <w:p w14:paraId="6F2EB129" w14:textId="77777777" w:rsidR="005D561D" w:rsidRDefault="005D561D" w:rsidP="005D561D">
      <w:pPr>
        <w:widowControl w:val="0"/>
        <w:rPr>
          <w:i/>
          <w:iCs/>
          <w:szCs w:val="22"/>
        </w:rPr>
      </w:pPr>
    </w:p>
    <w:p w14:paraId="6D4F5F70" w14:textId="77777777" w:rsidR="005D561D" w:rsidRDefault="005D561D" w:rsidP="005D561D">
      <w:pPr>
        <w:widowControl w:val="0"/>
        <w:rPr>
          <w:i/>
          <w:iCs/>
          <w:szCs w:val="22"/>
        </w:rPr>
      </w:pPr>
    </w:p>
    <w:p w14:paraId="190D3B1C" w14:textId="77777777" w:rsidR="005D561D" w:rsidRDefault="005D561D" w:rsidP="005D561D">
      <w:pPr>
        <w:widowControl w:val="0"/>
        <w:rPr>
          <w:i/>
          <w:iCs/>
          <w:szCs w:val="22"/>
        </w:rPr>
      </w:pPr>
    </w:p>
    <w:p w14:paraId="2BA1588C" w14:textId="77777777" w:rsidR="005D561D" w:rsidRDefault="005D561D" w:rsidP="005D561D">
      <w:pPr>
        <w:widowControl w:val="0"/>
        <w:rPr>
          <w:i/>
          <w:iCs/>
          <w:szCs w:val="22"/>
        </w:rPr>
      </w:pPr>
    </w:p>
    <w:p w14:paraId="67CEAF40" w14:textId="77777777" w:rsidR="005D561D" w:rsidRDefault="005D561D" w:rsidP="005D561D">
      <w:pPr>
        <w:widowControl w:val="0"/>
        <w:rPr>
          <w:i/>
          <w:iCs/>
          <w:szCs w:val="22"/>
        </w:rPr>
      </w:pPr>
    </w:p>
    <w:p w14:paraId="7F261385" w14:textId="77777777" w:rsidR="005D561D" w:rsidRDefault="005D561D" w:rsidP="005D561D">
      <w:pPr>
        <w:widowControl w:val="0"/>
        <w:rPr>
          <w:i/>
          <w:iCs/>
          <w:szCs w:val="22"/>
        </w:rPr>
      </w:pPr>
    </w:p>
    <w:p w14:paraId="79564B79" w14:textId="77777777" w:rsidR="004157A0" w:rsidRDefault="004157A0" w:rsidP="005D561D">
      <w:pPr>
        <w:widowControl w:val="0"/>
        <w:rPr>
          <w:i/>
          <w:iCs/>
          <w:szCs w:val="22"/>
        </w:rPr>
      </w:pPr>
    </w:p>
    <w:p w14:paraId="011E6FA2" w14:textId="77777777" w:rsidR="004157A0" w:rsidRDefault="004157A0" w:rsidP="005D561D">
      <w:pPr>
        <w:widowControl w:val="0"/>
        <w:rPr>
          <w:i/>
          <w:iCs/>
          <w:szCs w:val="22"/>
        </w:rPr>
      </w:pPr>
    </w:p>
    <w:p w14:paraId="6A147867" w14:textId="77777777" w:rsidR="005D561D" w:rsidRDefault="005D561D" w:rsidP="005D561D">
      <w:pPr>
        <w:widowControl w:val="0"/>
        <w:rPr>
          <w:i/>
          <w:iCs/>
          <w:szCs w:val="22"/>
        </w:rPr>
      </w:pPr>
    </w:p>
    <w:p w14:paraId="2E5BEA06" w14:textId="77777777" w:rsidR="005D561D" w:rsidRPr="00696B14" w:rsidRDefault="005D561D" w:rsidP="005D561D">
      <w:pPr>
        <w:widowControl w:val="0"/>
        <w:rPr>
          <w:b/>
          <w:bCs/>
        </w:rPr>
      </w:pPr>
    </w:p>
    <w:p w14:paraId="172DC385" w14:textId="77777777" w:rsidR="002A276E" w:rsidRPr="000D46B8" w:rsidRDefault="002A276E" w:rsidP="002A276E">
      <w:pPr>
        <w:pStyle w:val="0HeadNoToc"/>
        <w:widowControl w:val="0"/>
        <w:pBdr>
          <w:top w:val="none" w:sz="0" w:space="0" w:color="auto"/>
          <w:left w:val="none" w:sz="0" w:space="0" w:color="auto"/>
          <w:bottom w:val="none" w:sz="0" w:space="0" w:color="auto"/>
          <w:right w:val="none" w:sz="0" w:space="0" w:color="auto"/>
        </w:pBdr>
        <w:shd w:val="clear" w:color="auto" w:fill="auto"/>
        <w:rPr>
          <w:rFonts w:ascii="Times New Roman" w:hAnsi="Times New Roman" w:cs="Times New Roman"/>
          <w:i w:val="0"/>
          <w:iCs/>
          <w:sz w:val="36"/>
          <w:szCs w:val="36"/>
          <w:u w:val="none"/>
          <w:rtl/>
          <w14:shadow w14:blurRad="0" w14:dist="0" w14:dir="0" w14:sx="0" w14:sy="0" w14:kx="0" w14:ky="0" w14:algn="none">
            <w14:srgbClr w14:val="000000"/>
          </w14:shadow>
        </w:rPr>
      </w:pPr>
      <w:r w:rsidRPr="000D46B8">
        <w:rPr>
          <w:rFonts w:ascii="Times New Roman" w:hAnsi="Times New Roman" w:cs="Times New Roman"/>
          <w:i w:val="0"/>
          <w:iCs/>
          <w:sz w:val="36"/>
          <w:szCs w:val="36"/>
          <w:u w:val="none"/>
          <w14:shadow w14:blurRad="0" w14:dist="0" w14:dir="0" w14:sx="0" w14:sy="0" w14:kx="0" w14:ky="0" w14:algn="none">
            <w14:srgbClr w14:val="000000"/>
          </w14:shadow>
        </w:rPr>
        <w:lastRenderedPageBreak/>
        <w:t>Abstract</w:t>
      </w:r>
    </w:p>
    <w:p w14:paraId="51B288E7" w14:textId="31C619A8" w:rsidR="002A276E" w:rsidRPr="00270DFC" w:rsidRDefault="00417644" w:rsidP="00417644">
      <w:pPr>
        <w:widowControl w:val="0"/>
        <w:autoSpaceDE w:val="0"/>
        <w:autoSpaceDN w:val="0"/>
        <w:adjustRightInd w:val="0"/>
        <w:spacing w:line="360" w:lineRule="auto"/>
        <w:jc w:val="both"/>
        <w:rPr>
          <w:b/>
          <w:bCs/>
          <w:szCs w:val="26"/>
          <w:rtl/>
        </w:rPr>
      </w:pPr>
      <w:commentRangeStart w:id="9"/>
      <w:r w:rsidRPr="00417644">
        <w:rPr>
          <w:szCs w:val="26"/>
        </w:rPr>
        <w:t xml:space="preserve">This </w:t>
      </w:r>
      <w:r w:rsidR="006E1414">
        <w:rPr>
          <w:b/>
          <w:bCs/>
          <w:szCs w:val="26"/>
        </w:rPr>
        <w:t>project</w:t>
      </w:r>
      <w:r w:rsidRPr="00417644">
        <w:rPr>
          <w:szCs w:val="26"/>
        </w:rPr>
        <w:t xml:space="preserve"> presents a deep learning-based approach for violence detection in video sequences, leveraging a Conv3D and LSTM hybrid architecture. The model preprocesses input videos by extracting and resizing frames, which are then passed through a pipeline combining 3D convolutional layers and temporal analysis using LSTM. A small custom dataset of violence and non-violence videos was utilized for training, achieving promising results despite limited data size. The implementation includes a Flask-based web application, allowing real-time video classification through user uploads. Future work aims to enhance the dataset's size and diversity to improve model robustness and generalization.</w:t>
      </w:r>
      <w:commentRangeEnd w:id="9"/>
      <w:r w:rsidR="00CA411C">
        <w:rPr>
          <w:rStyle w:val="CommentReference"/>
        </w:rPr>
        <w:commentReference w:id="9"/>
      </w:r>
    </w:p>
    <w:p w14:paraId="71BB31C0" w14:textId="77777777" w:rsidR="002A276E" w:rsidRDefault="002A276E" w:rsidP="000D46B8">
      <w:pPr>
        <w:pStyle w:val="ecxmsonormal"/>
        <w:widowControl w:val="0"/>
        <w:spacing w:line="360" w:lineRule="auto"/>
        <w:jc w:val="center"/>
        <w:rPr>
          <w:bCs/>
          <w:sz w:val="40"/>
          <w:szCs w:val="40"/>
          <w:rtl/>
          <w14:shadow w14:blurRad="50800" w14:dist="38100" w14:dir="2700000" w14:sx="100000" w14:sy="100000" w14:kx="0" w14:ky="0" w14:algn="tl">
            <w14:srgbClr w14:val="000000">
              <w14:alpha w14:val="60000"/>
            </w14:srgbClr>
          </w14:shadow>
        </w:rPr>
      </w:pPr>
    </w:p>
    <w:p w14:paraId="35708B29" w14:textId="5F9E45C3" w:rsidR="00622194" w:rsidRPr="00C01759" w:rsidRDefault="00622194" w:rsidP="00622194">
      <w:pPr>
        <w:tabs>
          <w:tab w:val="left" w:pos="2490"/>
        </w:tabs>
        <w:rPr>
          <w:b/>
          <w:bCs/>
          <w:sz w:val="28"/>
          <w:lang w:bidi="ar-JO"/>
        </w:rPr>
      </w:pPr>
      <w:r w:rsidRPr="00E17C1E">
        <w:rPr>
          <w:sz w:val="32"/>
          <w:szCs w:val="32"/>
          <w:lang w:bidi="ar-JO"/>
        </w:rPr>
        <w:t>Keywords:</w:t>
      </w:r>
      <w:r>
        <w:rPr>
          <w:lang w:bidi="ar-JO"/>
        </w:rPr>
        <w:t xml:space="preserve"> </w:t>
      </w:r>
      <w:r w:rsidR="00417644">
        <w:rPr>
          <w:lang w:bidi="ar-JO"/>
        </w:rPr>
        <w:t>deep learning</w:t>
      </w:r>
      <w:r w:rsidRPr="00C01759">
        <w:rPr>
          <w:lang w:bidi="ar-JO"/>
        </w:rPr>
        <w:t xml:space="preserve">, </w:t>
      </w:r>
      <w:r w:rsidR="00417644">
        <w:rPr>
          <w:lang w:bidi="ar-JO"/>
        </w:rPr>
        <w:t>CONV3D</w:t>
      </w:r>
      <w:r w:rsidRPr="00C01759">
        <w:rPr>
          <w:lang w:bidi="ar-JO"/>
        </w:rPr>
        <w:t xml:space="preserve">, </w:t>
      </w:r>
      <w:r w:rsidR="00417644">
        <w:rPr>
          <w:lang w:bidi="ar-JO"/>
        </w:rPr>
        <w:t>LSTM</w:t>
      </w:r>
      <w:r w:rsidRPr="00C01759">
        <w:rPr>
          <w:lang w:bidi="ar-JO"/>
        </w:rPr>
        <w:t xml:space="preserve">, </w:t>
      </w:r>
      <w:r w:rsidR="009231DA">
        <w:rPr>
          <w:lang w:bidi="ar-JO"/>
        </w:rPr>
        <w:t>Flask</w:t>
      </w:r>
      <w:r w:rsidR="006E1414">
        <w:rPr>
          <w:b/>
          <w:bCs/>
          <w:lang w:bidi="ar-JO"/>
        </w:rPr>
        <w:t>,RNNs,CNNs</w:t>
      </w:r>
    </w:p>
    <w:p w14:paraId="399779D7" w14:textId="77777777" w:rsidR="002A276E" w:rsidRDefault="002A276E" w:rsidP="000D46B8">
      <w:pPr>
        <w:pStyle w:val="ecxmsonormal"/>
        <w:widowControl w:val="0"/>
        <w:spacing w:line="360" w:lineRule="auto"/>
        <w:jc w:val="center"/>
        <w:rPr>
          <w:bCs/>
          <w:sz w:val="40"/>
          <w:szCs w:val="40"/>
          <w:rtl/>
          <w14:shadow w14:blurRad="50800" w14:dist="38100" w14:dir="2700000" w14:sx="100000" w14:sy="100000" w14:kx="0" w14:ky="0" w14:algn="tl">
            <w14:srgbClr w14:val="000000">
              <w14:alpha w14:val="60000"/>
            </w14:srgbClr>
          </w14:shadow>
        </w:rPr>
      </w:pPr>
    </w:p>
    <w:p w14:paraId="0329EDB3" w14:textId="77777777" w:rsidR="002A276E" w:rsidRDefault="002A276E" w:rsidP="000D46B8">
      <w:pPr>
        <w:pStyle w:val="ecxmsonormal"/>
        <w:widowControl w:val="0"/>
        <w:spacing w:line="360" w:lineRule="auto"/>
        <w:jc w:val="center"/>
        <w:rPr>
          <w:bCs/>
          <w:sz w:val="40"/>
          <w:szCs w:val="40"/>
          <w14:shadow w14:blurRad="50800" w14:dist="38100" w14:dir="2700000" w14:sx="100000" w14:sy="100000" w14:kx="0" w14:ky="0" w14:algn="tl">
            <w14:srgbClr w14:val="000000">
              <w14:alpha w14:val="60000"/>
            </w14:srgbClr>
          </w14:shadow>
        </w:rPr>
      </w:pPr>
    </w:p>
    <w:p w14:paraId="7A908F2A" w14:textId="77777777" w:rsidR="004F453A" w:rsidRDefault="004F453A" w:rsidP="000D46B8">
      <w:pPr>
        <w:pStyle w:val="ecxmsonormal"/>
        <w:widowControl w:val="0"/>
        <w:spacing w:line="360" w:lineRule="auto"/>
        <w:jc w:val="center"/>
        <w:rPr>
          <w:bCs/>
          <w:sz w:val="40"/>
          <w:szCs w:val="40"/>
          <w14:shadow w14:blurRad="50800" w14:dist="38100" w14:dir="2700000" w14:sx="100000" w14:sy="100000" w14:kx="0" w14:ky="0" w14:algn="tl">
            <w14:srgbClr w14:val="000000">
              <w14:alpha w14:val="60000"/>
            </w14:srgbClr>
          </w14:shadow>
        </w:rPr>
      </w:pPr>
    </w:p>
    <w:p w14:paraId="16D145BC" w14:textId="77777777" w:rsidR="004F453A" w:rsidRDefault="004F453A" w:rsidP="000D46B8">
      <w:pPr>
        <w:pStyle w:val="ecxmsonormal"/>
        <w:widowControl w:val="0"/>
        <w:spacing w:line="360" w:lineRule="auto"/>
        <w:jc w:val="center"/>
        <w:rPr>
          <w:bCs/>
          <w:sz w:val="40"/>
          <w:szCs w:val="40"/>
          <w14:shadow w14:blurRad="50800" w14:dist="38100" w14:dir="2700000" w14:sx="100000" w14:sy="100000" w14:kx="0" w14:ky="0" w14:algn="tl">
            <w14:srgbClr w14:val="000000">
              <w14:alpha w14:val="60000"/>
            </w14:srgbClr>
          </w14:shadow>
        </w:rPr>
      </w:pPr>
    </w:p>
    <w:p w14:paraId="756CF112" w14:textId="77777777" w:rsidR="004F453A" w:rsidRDefault="004F453A" w:rsidP="000D46B8">
      <w:pPr>
        <w:pStyle w:val="ecxmsonormal"/>
        <w:widowControl w:val="0"/>
        <w:spacing w:line="360" w:lineRule="auto"/>
        <w:jc w:val="center"/>
        <w:rPr>
          <w:bCs/>
          <w:sz w:val="40"/>
          <w:szCs w:val="40"/>
          <w14:shadow w14:blurRad="50800" w14:dist="38100" w14:dir="2700000" w14:sx="100000" w14:sy="100000" w14:kx="0" w14:ky="0" w14:algn="tl">
            <w14:srgbClr w14:val="000000">
              <w14:alpha w14:val="60000"/>
            </w14:srgbClr>
          </w14:shadow>
        </w:rPr>
      </w:pPr>
    </w:p>
    <w:p w14:paraId="468DE0E0" w14:textId="77777777" w:rsidR="00417644" w:rsidRDefault="00417644" w:rsidP="009231DA">
      <w:pPr>
        <w:pStyle w:val="ecxmsonormal"/>
        <w:widowControl w:val="0"/>
        <w:spacing w:line="360" w:lineRule="auto"/>
        <w:rPr>
          <w:bCs/>
          <w:sz w:val="40"/>
          <w:szCs w:val="40"/>
          <w14:shadow w14:blurRad="50800" w14:dist="38100" w14:dir="2700000" w14:sx="100000" w14:sy="100000" w14:kx="0" w14:ky="0" w14:algn="tl">
            <w14:srgbClr w14:val="000000">
              <w14:alpha w14:val="60000"/>
            </w14:srgbClr>
          </w14:shadow>
        </w:rPr>
      </w:pPr>
    </w:p>
    <w:p w14:paraId="6F692D15" w14:textId="77777777" w:rsidR="004F453A" w:rsidRDefault="004F453A" w:rsidP="000D46B8">
      <w:pPr>
        <w:pStyle w:val="ecxmsonormal"/>
        <w:widowControl w:val="0"/>
        <w:spacing w:line="360" w:lineRule="auto"/>
        <w:jc w:val="center"/>
        <w:rPr>
          <w:bCs/>
          <w:sz w:val="40"/>
          <w:szCs w:val="40"/>
          <w:rtl/>
          <w14:shadow w14:blurRad="50800" w14:dist="38100" w14:dir="2700000" w14:sx="100000" w14:sy="100000" w14:kx="0" w14:ky="0" w14:algn="tl">
            <w14:srgbClr w14:val="000000">
              <w14:alpha w14:val="60000"/>
            </w14:srgbClr>
          </w14:shadow>
        </w:rPr>
      </w:pPr>
    </w:p>
    <w:p w14:paraId="30F36E0C" w14:textId="77777777" w:rsidR="002A276E" w:rsidRPr="009E6C88" w:rsidRDefault="009E6C88" w:rsidP="009E6C88">
      <w:pPr>
        <w:pStyle w:val="0HeadNoToc"/>
        <w:widowControl w:val="0"/>
        <w:pBdr>
          <w:top w:val="none" w:sz="0" w:space="0" w:color="auto"/>
          <w:left w:val="none" w:sz="0" w:space="0" w:color="auto"/>
          <w:bottom w:val="none" w:sz="0" w:space="0" w:color="auto"/>
          <w:right w:val="none" w:sz="0" w:space="0" w:color="auto"/>
        </w:pBdr>
        <w:shd w:val="clear" w:color="auto" w:fill="auto"/>
        <w:rPr>
          <w:rFonts w:ascii="Times New Roman" w:hAnsi="Times New Roman" w:cs="Times New Roman"/>
          <w:b w:val="0"/>
          <w:bCs/>
          <w:i w:val="0"/>
          <w:iCs/>
          <w:sz w:val="36"/>
          <w:szCs w:val="36"/>
          <w:u w:val="none"/>
          <w:rtl/>
          <w14:shadow w14:blurRad="0" w14:dist="0" w14:dir="0" w14:sx="0" w14:sy="0" w14:kx="0" w14:ky="0" w14:algn="none">
            <w14:srgbClr w14:val="000000"/>
          </w14:shadow>
        </w:rPr>
      </w:pPr>
      <w:r w:rsidRPr="009E6C88">
        <w:rPr>
          <w:rFonts w:ascii="Times New Roman" w:hAnsi="Times New Roman" w:cs="Times New Roman" w:hint="cs"/>
          <w:b w:val="0"/>
          <w:bCs/>
          <w:i w:val="0"/>
          <w:iCs/>
          <w:sz w:val="36"/>
          <w:szCs w:val="36"/>
          <w:u w:val="none"/>
          <w:rtl/>
          <w14:shadow w14:blurRad="0" w14:dist="0" w14:dir="0" w14:sx="0" w14:sy="0" w14:kx="0" w14:ky="0" w14:algn="none">
            <w14:srgbClr w14:val="000000"/>
          </w14:shadow>
        </w:rPr>
        <w:lastRenderedPageBreak/>
        <w:t>الملخص</w:t>
      </w:r>
    </w:p>
    <w:p w14:paraId="59C94B57" w14:textId="71804FFA" w:rsidR="006E1414" w:rsidRPr="006E1414" w:rsidRDefault="009E6C88" w:rsidP="00CA411C">
      <w:pPr>
        <w:widowControl w:val="0"/>
        <w:autoSpaceDE w:val="0"/>
        <w:autoSpaceDN w:val="0"/>
        <w:bidi/>
        <w:adjustRightInd w:val="0"/>
        <w:spacing w:line="360" w:lineRule="auto"/>
        <w:jc w:val="both"/>
        <w:rPr>
          <w:sz w:val="26"/>
          <w:szCs w:val="26"/>
          <w:rtl/>
        </w:rPr>
        <w:pPrChange w:id="10" w:author="Arwa Edl." w:date="2024-11-30T16:00:00Z">
          <w:pPr>
            <w:widowControl w:val="0"/>
            <w:autoSpaceDE w:val="0"/>
            <w:autoSpaceDN w:val="0"/>
            <w:adjustRightInd w:val="0"/>
            <w:spacing w:line="360" w:lineRule="auto"/>
            <w:jc w:val="right"/>
          </w:pPr>
        </w:pPrChange>
      </w:pPr>
      <w:r w:rsidRPr="009E6C88">
        <w:rPr>
          <w:rFonts w:hint="cs"/>
          <w:sz w:val="36"/>
          <w:szCs w:val="36"/>
          <w:rtl/>
        </w:rPr>
        <w:t xml:space="preserve"> </w:t>
      </w:r>
      <w:r w:rsidR="006E1414" w:rsidRPr="006E1414">
        <w:rPr>
          <w:rFonts w:hint="cs"/>
          <w:sz w:val="26"/>
          <w:szCs w:val="26"/>
          <w:rtl/>
          <w:lang w:bidi="ar"/>
        </w:rPr>
        <w:t xml:space="preserve">يقدم هذا المشروع نهجًا قائمًا على </w:t>
      </w:r>
      <w:r w:rsidR="0016255F">
        <w:rPr>
          <w:rFonts w:hint="cs"/>
          <w:b/>
          <w:bCs/>
          <w:szCs w:val="26"/>
          <w:rtl/>
          <w:lang w:bidi="ar"/>
        </w:rPr>
        <w:t xml:space="preserve">التعلم العميق </w:t>
      </w:r>
      <w:r w:rsidR="006E1414" w:rsidRPr="006E1414">
        <w:rPr>
          <w:rFonts w:hint="cs"/>
          <w:sz w:val="26"/>
          <w:szCs w:val="26"/>
          <w:rtl/>
          <w:lang w:bidi="ar"/>
        </w:rPr>
        <w:t xml:space="preserve">لاكتشاف العنف في </w:t>
      </w:r>
      <w:r w:rsidR="0016255F">
        <w:rPr>
          <w:rFonts w:hint="cs"/>
          <w:b/>
          <w:bCs/>
          <w:szCs w:val="26"/>
          <w:rtl/>
          <w:lang w:bidi="ar"/>
        </w:rPr>
        <w:t>رسوم الأطفال</w:t>
      </w:r>
      <w:r w:rsidR="006E1414" w:rsidRPr="006E1414">
        <w:rPr>
          <w:rFonts w:hint="cs"/>
          <w:sz w:val="26"/>
          <w:szCs w:val="26"/>
          <w:rtl/>
          <w:lang w:bidi="ar"/>
        </w:rPr>
        <w:t>. يقوم النموذج بمعالجة مقاطع الفيديو المدخلة مسبقًا عن طريق استخراج الإطارات وتغيير حجمها، والتي يتم تمريرها بعد ذل</w:t>
      </w:r>
      <w:r w:rsidR="0016255F">
        <w:rPr>
          <w:rFonts w:hint="cs"/>
          <w:b/>
          <w:bCs/>
          <w:szCs w:val="26"/>
          <w:rtl/>
          <w:lang w:bidi="ar"/>
        </w:rPr>
        <w:t xml:space="preserve">ك الى </w:t>
      </w:r>
      <w:proofErr w:type="spellStart"/>
      <w:r w:rsidR="0016255F">
        <w:rPr>
          <w:rFonts w:hint="cs"/>
          <w:b/>
          <w:bCs/>
          <w:szCs w:val="26"/>
          <w:rtl/>
          <w:lang w:bidi="ar"/>
        </w:rPr>
        <w:t>خوازميات</w:t>
      </w:r>
      <w:proofErr w:type="spellEnd"/>
      <w:r w:rsidR="0016255F">
        <w:rPr>
          <w:rFonts w:hint="cs"/>
          <w:b/>
          <w:bCs/>
          <w:szCs w:val="26"/>
          <w:rtl/>
          <w:lang w:bidi="ar"/>
        </w:rPr>
        <w:t xml:space="preserve"> التعلم العميق (</w:t>
      </w:r>
      <w:proofErr w:type="spellStart"/>
      <w:r w:rsidR="0016255F">
        <w:rPr>
          <w:rFonts w:hint="cs"/>
          <w:b/>
          <w:bCs/>
          <w:szCs w:val="26"/>
          <w:rtl/>
          <w:lang w:bidi="ar"/>
        </w:rPr>
        <w:t>الذاكره</w:t>
      </w:r>
      <w:proofErr w:type="spellEnd"/>
      <w:r w:rsidR="0016255F">
        <w:rPr>
          <w:rFonts w:hint="cs"/>
          <w:b/>
          <w:bCs/>
          <w:szCs w:val="26"/>
          <w:rtl/>
          <w:lang w:bidi="ar"/>
        </w:rPr>
        <w:t xml:space="preserve"> طويله وقصيره </w:t>
      </w:r>
      <w:proofErr w:type="gramStart"/>
      <w:r w:rsidR="0016255F">
        <w:rPr>
          <w:rFonts w:hint="cs"/>
          <w:b/>
          <w:bCs/>
          <w:szCs w:val="26"/>
          <w:rtl/>
          <w:lang w:bidi="ar"/>
        </w:rPr>
        <w:t>المدى ،</w:t>
      </w:r>
      <w:proofErr w:type="gramEnd"/>
      <w:r w:rsidR="0016255F">
        <w:rPr>
          <w:rFonts w:hint="cs"/>
          <w:b/>
          <w:bCs/>
          <w:szCs w:val="26"/>
          <w:rtl/>
          <w:lang w:bidi="ar"/>
        </w:rPr>
        <w:t xml:space="preserve"> الشبكات </w:t>
      </w:r>
      <w:proofErr w:type="spellStart"/>
      <w:r w:rsidR="0016255F">
        <w:rPr>
          <w:rFonts w:hint="cs"/>
          <w:b/>
          <w:bCs/>
          <w:szCs w:val="26"/>
          <w:rtl/>
        </w:rPr>
        <w:t>العصبيه</w:t>
      </w:r>
      <w:proofErr w:type="spellEnd"/>
      <w:r w:rsidR="0016255F">
        <w:rPr>
          <w:rFonts w:hint="cs"/>
          <w:b/>
          <w:bCs/>
          <w:szCs w:val="26"/>
          <w:rtl/>
        </w:rPr>
        <w:t xml:space="preserve">). حيث يتم استخدام مجموعه من المقاطع </w:t>
      </w:r>
      <w:proofErr w:type="spellStart"/>
      <w:r w:rsidR="0016255F">
        <w:rPr>
          <w:rFonts w:hint="cs"/>
          <w:b/>
          <w:bCs/>
          <w:szCs w:val="26"/>
          <w:rtl/>
        </w:rPr>
        <w:t>الصغيره</w:t>
      </w:r>
      <w:proofErr w:type="spellEnd"/>
      <w:r w:rsidR="0016255F">
        <w:rPr>
          <w:rFonts w:hint="cs"/>
          <w:b/>
          <w:bCs/>
          <w:szCs w:val="26"/>
          <w:rtl/>
        </w:rPr>
        <w:t xml:space="preserve"> مستخرجه من رسوم الأطفال للتدريب عليها ومعالجتها لإخراج </w:t>
      </w:r>
      <w:proofErr w:type="spellStart"/>
      <w:r w:rsidR="0016255F">
        <w:rPr>
          <w:rFonts w:hint="cs"/>
          <w:b/>
          <w:bCs/>
          <w:szCs w:val="26"/>
          <w:rtl/>
        </w:rPr>
        <w:t>نتيجه</w:t>
      </w:r>
      <w:proofErr w:type="spellEnd"/>
      <w:r w:rsidR="0016255F">
        <w:rPr>
          <w:rFonts w:hint="cs"/>
          <w:b/>
          <w:bCs/>
          <w:szCs w:val="26"/>
          <w:rtl/>
        </w:rPr>
        <w:t xml:space="preserve"> من صنفين (</w:t>
      </w:r>
      <w:proofErr w:type="gramStart"/>
      <w:r w:rsidR="0016255F">
        <w:rPr>
          <w:rFonts w:hint="cs"/>
          <w:b/>
          <w:bCs/>
          <w:szCs w:val="26"/>
          <w:rtl/>
        </w:rPr>
        <w:t>عنف ،</w:t>
      </w:r>
      <w:proofErr w:type="gramEnd"/>
      <w:r w:rsidR="0016255F">
        <w:rPr>
          <w:rFonts w:hint="cs"/>
          <w:b/>
          <w:bCs/>
          <w:szCs w:val="26"/>
          <w:rtl/>
        </w:rPr>
        <w:t xml:space="preserve"> ليس عنف)  وربط نموذج الذكاء الاصطناعي الى واجهه موقع تسمع للمستخدم بتحميل مقاطع وتحديد اذ هذه المقاطع تحتوي على مشاهد عنف ام لا</w:t>
      </w:r>
    </w:p>
    <w:p w14:paraId="6A84E28B" w14:textId="1A5C2A3D" w:rsidR="00D33B1E" w:rsidRPr="006E1414" w:rsidRDefault="00D33B1E" w:rsidP="006E1414">
      <w:pPr>
        <w:widowControl w:val="0"/>
        <w:autoSpaceDE w:val="0"/>
        <w:autoSpaceDN w:val="0"/>
        <w:adjustRightInd w:val="0"/>
        <w:spacing w:line="360" w:lineRule="auto"/>
        <w:jc w:val="both"/>
        <w:rPr>
          <w:sz w:val="36"/>
          <w:szCs w:val="36"/>
        </w:rPr>
      </w:pPr>
    </w:p>
    <w:p w14:paraId="06F3D2FB" w14:textId="77777777" w:rsidR="008112C4" w:rsidRPr="009E6C88" w:rsidRDefault="008112C4" w:rsidP="009E6C88">
      <w:pPr>
        <w:pStyle w:val="ecxmsonormal"/>
        <w:widowControl w:val="0"/>
        <w:spacing w:line="360" w:lineRule="auto"/>
        <w:jc w:val="center"/>
        <w:rPr>
          <w:sz w:val="36"/>
          <w:szCs w:val="36"/>
          <w:rtl/>
        </w:rPr>
      </w:pPr>
    </w:p>
    <w:p w14:paraId="52F18A8D" w14:textId="0AB42850" w:rsidR="009E6C88" w:rsidRDefault="009E6C88" w:rsidP="008112C4">
      <w:pPr>
        <w:pStyle w:val="ecxmsonormal"/>
        <w:widowControl w:val="0"/>
        <w:spacing w:line="360" w:lineRule="auto"/>
        <w:jc w:val="right"/>
        <w:rPr>
          <w:bCs/>
          <w:sz w:val="40"/>
          <w:szCs w:val="40"/>
          <w:rtl/>
          <w:lang w:bidi="ar-TN"/>
          <w14:shadow w14:blurRad="50800" w14:dist="38100" w14:dir="2700000" w14:sx="100000" w14:sy="100000" w14:kx="0" w14:ky="0" w14:algn="tl">
            <w14:srgbClr w14:val="000000">
              <w14:alpha w14:val="60000"/>
            </w14:srgbClr>
          </w14:shadow>
        </w:rPr>
      </w:pPr>
      <w:r w:rsidRPr="008112C4">
        <w:rPr>
          <w:rFonts w:asciiTheme="majorBidi" w:hAnsiTheme="majorBidi" w:cstheme="majorBidi"/>
          <w:b/>
          <w:bCs/>
          <w:sz w:val="32"/>
          <w:szCs w:val="32"/>
          <w:rtl/>
          <w:lang w:bidi="ar-JO"/>
        </w:rPr>
        <w:t>الكلمات المفاتيح</w:t>
      </w:r>
      <w:r w:rsidRPr="008112C4">
        <w:rPr>
          <w:rFonts w:asciiTheme="majorBidi" w:hAnsiTheme="majorBidi" w:cstheme="majorBidi"/>
          <w:b/>
          <w:bCs/>
          <w:sz w:val="32"/>
          <w:szCs w:val="32"/>
          <w:rtl/>
        </w:rPr>
        <w:t>:</w:t>
      </w:r>
      <w:r w:rsidRPr="009E6C88">
        <w:rPr>
          <w:rFonts w:hint="cs"/>
          <w:sz w:val="36"/>
          <w:szCs w:val="36"/>
          <w:rtl/>
        </w:rPr>
        <w:t xml:space="preserve"> </w:t>
      </w:r>
      <w:r w:rsidR="00640975">
        <w:rPr>
          <w:rFonts w:hint="cs"/>
          <w:sz w:val="32"/>
          <w:szCs w:val="32"/>
          <w:rtl/>
        </w:rPr>
        <w:t>التعلم العميق</w:t>
      </w:r>
      <w:r w:rsidRPr="008112C4">
        <w:rPr>
          <w:rFonts w:hint="cs"/>
          <w:sz w:val="32"/>
          <w:szCs w:val="32"/>
          <w:rtl/>
        </w:rPr>
        <w:t xml:space="preserve">, </w:t>
      </w:r>
      <w:proofErr w:type="spellStart"/>
      <w:r w:rsidR="00640975">
        <w:rPr>
          <w:rFonts w:hint="cs"/>
          <w:b/>
          <w:bCs/>
          <w:szCs w:val="26"/>
          <w:rtl/>
          <w:lang w:bidi="ar"/>
        </w:rPr>
        <w:t>الذاكره</w:t>
      </w:r>
      <w:proofErr w:type="spellEnd"/>
      <w:r w:rsidR="00640975">
        <w:rPr>
          <w:rFonts w:hint="cs"/>
          <w:b/>
          <w:bCs/>
          <w:szCs w:val="26"/>
          <w:rtl/>
          <w:lang w:bidi="ar"/>
        </w:rPr>
        <w:t xml:space="preserve"> طويله وقصيره المدى ، الشبكات </w:t>
      </w:r>
      <w:proofErr w:type="spellStart"/>
      <w:r w:rsidR="00640975">
        <w:rPr>
          <w:rFonts w:hint="cs"/>
          <w:b/>
          <w:bCs/>
          <w:szCs w:val="26"/>
          <w:rtl/>
        </w:rPr>
        <w:t>العصبيه</w:t>
      </w:r>
      <w:proofErr w:type="spellEnd"/>
      <w:r w:rsidRPr="008112C4">
        <w:rPr>
          <w:rFonts w:hint="cs"/>
          <w:sz w:val="32"/>
          <w:szCs w:val="32"/>
          <w:rtl/>
        </w:rPr>
        <w:t>.</w:t>
      </w:r>
    </w:p>
    <w:p w14:paraId="175D12E0" w14:textId="77777777" w:rsidR="009E6C88" w:rsidRDefault="009E6C88" w:rsidP="000D46B8">
      <w:pPr>
        <w:pStyle w:val="ecxmsonormal"/>
        <w:widowControl w:val="0"/>
        <w:spacing w:line="360" w:lineRule="auto"/>
        <w:jc w:val="center"/>
        <w:rPr>
          <w:bCs/>
          <w:sz w:val="40"/>
          <w:szCs w:val="40"/>
          <w:rtl/>
          <w:lang w:bidi="ar-TN"/>
          <w14:shadow w14:blurRad="50800" w14:dist="38100" w14:dir="2700000" w14:sx="100000" w14:sy="100000" w14:kx="0" w14:ky="0" w14:algn="tl">
            <w14:srgbClr w14:val="000000">
              <w14:alpha w14:val="60000"/>
            </w14:srgbClr>
          </w14:shadow>
        </w:rPr>
      </w:pPr>
      <w:r>
        <w:rPr>
          <w:rFonts w:hint="cs"/>
          <w:bCs/>
          <w:sz w:val="40"/>
          <w:szCs w:val="40"/>
          <w:rtl/>
          <w:lang w:bidi="ar-TN"/>
          <w14:shadow w14:blurRad="50800" w14:dist="38100" w14:dir="2700000" w14:sx="100000" w14:sy="100000" w14:kx="0" w14:ky="0" w14:algn="tl">
            <w14:srgbClr w14:val="000000">
              <w14:alpha w14:val="60000"/>
            </w14:srgbClr>
          </w14:shadow>
        </w:rPr>
        <w:t xml:space="preserve"> </w:t>
      </w:r>
    </w:p>
    <w:p w14:paraId="68A9D212" w14:textId="77777777" w:rsidR="002A276E" w:rsidRDefault="002A276E" w:rsidP="000D46B8">
      <w:pPr>
        <w:pStyle w:val="ecxmsonormal"/>
        <w:widowControl w:val="0"/>
        <w:spacing w:line="360" w:lineRule="auto"/>
        <w:jc w:val="center"/>
        <w:rPr>
          <w:bCs/>
          <w:sz w:val="40"/>
          <w:szCs w:val="40"/>
          <w:rtl/>
          <w14:shadow w14:blurRad="50800" w14:dist="38100" w14:dir="2700000" w14:sx="100000" w14:sy="100000" w14:kx="0" w14:ky="0" w14:algn="tl">
            <w14:srgbClr w14:val="000000">
              <w14:alpha w14:val="60000"/>
            </w14:srgbClr>
          </w14:shadow>
        </w:rPr>
      </w:pPr>
    </w:p>
    <w:p w14:paraId="55ECED4E" w14:textId="77777777" w:rsidR="002A276E" w:rsidRDefault="002A276E" w:rsidP="000D46B8">
      <w:pPr>
        <w:pStyle w:val="ecxmsonormal"/>
        <w:widowControl w:val="0"/>
        <w:spacing w:line="360" w:lineRule="auto"/>
        <w:jc w:val="center"/>
        <w:rPr>
          <w:bCs/>
          <w:sz w:val="40"/>
          <w:szCs w:val="40"/>
          <w14:shadow w14:blurRad="50800" w14:dist="38100" w14:dir="2700000" w14:sx="100000" w14:sy="100000" w14:kx="0" w14:ky="0" w14:algn="tl">
            <w14:srgbClr w14:val="000000">
              <w14:alpha w14:val="60000"/>
            </w14:srgbClr>
          </w14:shadow>
        </w:rPr>
      </w:pPr>
    </w:p>
    <w:p w14:paraId="7D58B155" w14:textId="77777777" w:rsidR="006D01DA" w:rsidRPr="000D46B8" w:rsidRDefault="006D01DA" w:rsidP="000D46B8">
      <w:pPr>
        <w:pStyle w:val="ecxmsonormal"/>
        <w:widowControl w:val="0"/>
        <w:spacing w:line="360" w:lineRule="auto"/>
        <w:jc w:val="center"/>
        <w:rPr>
          <w:b/>
          <w:bCs/>
          <w:spacing w:val="100"/>
          <w:sz w:val="36"/>
          <w:szCs w:val="36"/>
        </w:rPr>
      </w:pPr>
      <w:r w:rsidRPr="009E6C88">
        <w:br w:type="page"/>
      </w:r>
      <w:bookmarkStart w:id="11" w:name="_Toc135025556"/>
      <w:bookmarkStart w:id="12" w:name="_Toc135048954"/>
      <w:r w:rsidRPr="000D46B8">
        <w:rPr>
          <w:b/>
          <w:bCs/>
          <w:spacing w:val="100"/>
          <w:sz w:val="36"/>
          <w:szCs w:val="36"/>
        </w:rPr>
        <w:lastRenderedPageBreak/>
        <w:t>Table of Contents</w:t>
      </w:r>
      <w:bookmarkEnd w:id="11"/>
      <w:bookmarkEnd w:id="12"/>
    </w:p>
    <w:p w14:paraId="4E980E94" w14:textId="77777777" w:rsidR="00A340BD" w:rsidRDefault="000E35EC" w:rsidP="002C34C1">
      <w:pPr>
        <w:widowControl w:val="0"/>
        <w:tabs>
          <w:tab w:val="left" w:pos="142"/>
          <w:tab w:val="left" w:leader="hyphen" w:pos="7938"/>
        </w:tabs>
        <w:spacing w:line="276" w:lineRule="auto"/>
        <w:rPr>
          <w:b/>
          <w:bCs/>
          <w:color w:val="000000" w:themeColor="text1"/>
          <w:szCs w:val="26"/>
        </w:rPr>
      </w:pPr>
      <w:r>
        <w:rPr>
          <w:color w:val="000000" w:themeColor="text1"/>
          <w:szCs w:val="26"/>
        </w:rPr>
        <w:t>Acknowledgment----------------------------------------------------------</w:t>
      </w:r>
      <w:r>
        <w:rPr>
          <w:color w:val="000000" w:themeColor="text1"/>
          <w:szCs w:val="26"/>
        </w:rPr>
        <w:tab/>
      </w:r>
      <w:r w:rsidR="002C34C1" w:rsidRPr="004F453A">
        <w:rPr>
          <w:color w:val="000000" w:themeColor="text1"/>
          <w:sz w:val="20"/>
          <w:szCs w:val="20"/>
        </w:rPr>
        <w:t>I</w:t>
      </w:r>
    </w:p>
    <w:p w14:paraId="3A74119E" w14:textId="77777777" w:rsidR="000E35EC" w:rsidRPr="00284D35" w:rsidRDefault="000E35EC" w:rsidP="002C34C1">
      <w:pPr>
        <w:widowControl w:val="0"/>
        <w:tabs>
          <w:tab w:val="left" w:leader="hyphen" w:pos="7938"/>
        </w:tabs>
        <w:spacing w:line="276" w:lineRule="auto"/>
        <w:rPr>
          <w:b/>
          <w:bCs/>
          <w:color w:val="000000" w:themeColor="text1"/>
          <w:szCs w:val="26"/>
        </w:rPr>
      </w:pPr>
      <w:r w:rsidRPr="00284D35">
        <w:rPr>
          <w:color w:val="000000" w:themeColor="text1"/>
          <w:szCs w:val="26"/>
        </w:rPr>
        <w:t>Dedication</w:t>
      </w:r>
      <w:r w:rsidRPr="00284D35">
        <w:rPr>
          <w:color w:val="000000" w:themeColor="text1"/>
          <w:szCs w:val="26"/>
        </w:rPr>
        <w:tab/>
      </w:r>
      <w:r w:rsidR="002C34C1" w:rsidRPr="004F453A">
        <w:rPr>
          <w:color w:val="000000" w:themeColor="text1"/>
          <w:sz w:val="20"/>
          <w:szCs w:val="20"/>
        </w:rPr>
        <w:t>II</w:t>
      </w:r>
    </w:p>
    <w:p w14:paraId="11D4A9AD" w14:textId="77777777" w:rsidR="000E35EC" w:rsidRPr="00284D35" w:rsidRDefault="000E35EC" w:rsidP="002C34C1">
      <w:pPr>
        <w:widowControl w:val="0"/>
        <w:tabs>
          <w:tab w:val="left" w:leader="hyphen" w:pos="7938"/>
        </w:tabs>
        <w:spacing w:line="276" w:lineRule="auto"/>
        <w:rPr>
          <w:b/>
          <w:bCs/>
          <w:color w:val="000000" w:themeColor="text1"/>
          <w:szCs w:val="26"/>
        </w:rPr>
      </w:pPr>
      <w:r w:rsidRPr="00284D35">
        <w:rPr>
          <w:color w:val="000000" w:themeColor="text1"/>
          <w:szCs w:val="26"/>
        </w:rPr>
        <w:t>Certificate</w:t>
      </w:r>
      <w:r w:rsidRPr="00284D35">
        <w:rPr>
          <w:color w:val="000000" w:themeColor="text1"/>
          <w:szCs w:val="26"/>
        </w:rPr>
        <w:tab/>
      </w:r>
      <w:r w:rsidR="002C34C1" w:rsidRPr="004F453A">
        <w:rPr>
          <w:color w:val="000000" w:themeColor="text1"/>
          <w:sz w:val="20"/>
          <w:szCs w:val="20"/>
        </w:rPr>
        <w:t>III</w:t>
      </w:r>
    </w:p>
    <w:p w14:paraId="267E0C12" w14:textId="77777777" w:rsidR="000E35EC" w:rsidRDefault="000E35EC" w:rsidP="002C34C1">
      <w:pPr>
        <w:widowControl w:val="0"/>
        <w:tabs>
          <w:tab w:val="left" w:leader="hyphen" w:pos="7938"/>
        </w:tabs>
        <w:rPr>
          <w:b/>
          <w:bCs/>
          <w:color w:val="000000" w:themeColor="text1"/>
          <w:szCs w:val="26"/>
        </w:rPr>
      </w:pPr>
      <w:r w:rsidRPr="00284D35">
        <w:rPr>
          <w:color w:val="000000" w:themeColor="text1"/>
          <w:szCs w:val="26"/>
        </w:rPr>
        <w:t>Abstract</w:t>
      </w:r>
      <w:r>
        <w:rPr>
          <w:color w:val="000000" w:themeColor="text1"/>
          <w:szCs w:val="26"/>
        </w:rPr>
        <w:t xml:space="preserve"> -------------</w:t>
      </w:r>
      <w:r>
        <w:rPr>
          <w:color w:val="000000" w:themeColor="text1"/>
          <w:szCs w:val="26"/>
        </w:rPr>
        <w:tab/>
      </w:r>
      <w:r w:rsidR="002C34C1" w:rsidRPr="004F453A">
        <w:rPr>
          <w:color w:val="000000" w:themeColor="text1"/>
          <w:sz w:val="20"/>
          <w:szCs w:val="20"/>
        </w:rPr>
        <w:t>IV</w:t>
      </w:r>
    </w:p>
    <w:p w14:paraId="4CA1C72F" w14:textId="77777777" w:rsidR="000E35EC" w:rsidRDefault="000E35EC" w:rsidP="002C34C1">
      <w:pPr>
        <w:widowControl w:val="0"/>
        <w:tabs>
          <w:tab w:val="left" w:leader="hyphen" w:pos="7938"/>
        </w:tabs>
        <w:rPr>
          <w:b/>
          <w:bCs/>
          <w:color w:val="000000" w:themeColor="text1"/>
          <w:szCs w:val="26"/>
        </w:rPr>
      </w:pPr>
      <w:r w:rsidRPr="00284D35">
        <w:rPr>
          <w:color w:val="000000" w:themeColor="text1"/>
          <w:szCs w:val="26"/>
        </w:rPr>
        <w:t>Abstract</w:t>
      </w:r>
      <w:r>
        <w:rPr>
          <w:color w:val="000000" w:themeColor="text1"/>
          <w:szCs w:val="26"/>
        </w:rPr>
        <w:t xml:space="preserve"> (Arabic) -------------</w:t>
      </w:r>
      <w:r>
        <w:rPr>
          <w:color w:val="000000" w:themeColor="text1"/>
          <w:szCs w:val="26"/>
        </w:rPr>
        <w:tab/>
      </w:r>
      <w:r w:rsidR="002C34C1" w:rsidRPr="004F453A">
        <w:rPr>
          <w:color w:val="000000" w:themeColor="text1"/>
          <w:sz w:val="20"/>
          <w:szCs w:val="20"/>
        </w:rPr>
        <w:t>V</w:t>
      </w:r>
    </w:p>
    <w:p w14:paraId="75633C33" w14:textId="77777777" w:rsidR="00FE2CF2" w:rsidRPr="00284D35" w:rsidRDefault="000E35EC" w:rsidP="002C34C1">
      <w:pPr>
        <w:widowControl w:val="0"/>
        <w:tabs>
          <w:tab w:val="left" w:leader="hyphen" w:pos="7938"/>
        </w:tabs>
        <w:spacing w:line="276" w:lineRule="auto"/>
        <w:rPr>
          <w:b/>
          <w:bCs/>
          <w:color w:val="000000" w:themeColor="text1"/>
          <w:szCs w:val="26"/>
        </w:rPr>
      </w:pPr>
      <w:r w:rsidRPr="00284D35">
        <w:rPr>
          <w:color w:val="000000" w:themeColor="text1"/>
          <w:szCs w:val="26"/>
        </w:rPr>
        <w:t>Table of Contents</w:t>
      </w:r>
      <w:r w:rsidR="00FE2CF2" w:rsidRPr="00284D35">
        <w:rPr>
          <w:color w:val="000000" w:themeColor="text1"/>
          <w:szCs w:val="26"/>
        </w:rPr>
        <w:tab/>
      </w:r>
      <w:r w:rsidR="002C34C1" w:rsidRPr="004F453A">
        <w:rPr>
          <w:color w:val="000000" w:themeColor="text1"/>
          <w:sz w:val="20"/>
          <w:szCs w:val="20"/>
        </w:rPr>
        <w:t>VI</w:t>
      </w:r>
    </w:p>
    <w:p w14:paraId="7B096078" w14:textId="77777777" w:rsidR="002011DD" w:rsidRPr="00284D35" w:rsidRDefault="002011DD" w:rsidP="002C34C1">
      <w:pPr>
        <w:widowControl w:val="0"/>
        <w:tabs>
          <w:tab w:val="left" w:leader="hyphen" w:pos="7938"/>
        </w:tabs>
        <w:spacing w:line="276" w:lineRule="auto"/>
        <w:rPr>
          <w:b/>
          <w:bCs/>
          <w:color w:val="000000" w:themeColor="text1"/>
          <w:szCs w:val="26"/>
        </w:rPr>
      </w:pPr>
      <w:r w:rsidRPr="00284D35">
        <w:rPr>
          <w:color w:val="000000" w:themeColor="text1"/>
          <w:szCs w:val="26"/>
        </w:rPr>
        <w:t>List of Figures</w:t>
      </w:r>
      <w:r w:rsidRPr="00284D35">
        <w:rPr>
          <w:color w:val="000000" w:themeColor="text1"/>
          <w:szCs w:val="26"/>
        </w:rPr>
        <w:tab/>
      </w:r>
      <w:r w:rsidR="002C34C1" w:rsidRPr="004F453A">
        <w:rPr>
          <w:color w:val="000000" w:themeColor="text1"/>
          <w:sz w:val="20"/>
          <w:szCs w:val="20"/>
        </w:rPr>
        <w:t>VII</w:t>
      </w:r>
    </w:p>
    <w:p w14:paraId="31C6C3D2" w14:textId="77777777" w:rsidR="002011DD" w:rsidRPr="00284D35" w:rsidRDefault="002011DD" w:rsidP="002C34C1">
      <w:pPr>
        <w:widowControl w:val="0"/>
        <w:tabs>
          <w:tab w:val="left" w:leader="hyphen" w:pos="7938"/>
        </w:tabs>
        <w:spacing w:line="276" w:lineRule="auto"/>
        <w:rPr>
          <w:b/>
          <w:bCs/>
          <w:color w:val="000000" w:themeColor="text1"/>
          <w:szCs w:val="26"/>
        </w:rPr>
      </w:pPr>
      <w:r w:rsidRPr="00284D35">
        <w:rPr>
          <w:color w:val="000000" w:themeColor="text1"/>
          <w:szCs w:val="26"/>
        </w:rPr>
        <w:t>List of Tables</w:t>
      </w:r>
      <w:r w:rsidRPr="00284D35">
        <w:rPr>
          <w:color w:val="000000" w:themeColor="text1"/>
          <w:szCs w:val="26"/>
        </w:rPr>
        <w:tab/>
      </w:r>
      <w:r w:rsidR="002C34C1" w:rsidRPr="004F453A">
        <w:rPr>
          <w:color w:val="000000" w:themeColor="text1"/>
          <w:sz w:val="20"/>
          <w:szCs w:val="20"/>
        </w:rPr>
        <w:t>VIII</w:t>
      </w:r>
    </w:p>
    <w:p w14:paraId="31531C3E" w14:textId="77777777" w:rsidR="001557BF" w:rsidRPr="00284D35" w:rsidRDefault="001557BF" w:rsidP="002C34C1">
      <w:pPr>
        <w:widowControl w:val="0"/>
        <w:tabs>
          <w:tab w:val="left" w:leader="hyphen" w:pos="7938"/>
        </w:tabs>
        <w:spacing w:line="276" w:lineRule="auto"/>
        <w:rPr>
          <w:b/>
          <w:bCs/>
          <w:color w:val="000000" w:themeColor="text1"/>
          <w:szCs w:val="26"/>
        </w:rPr>
      </w:pPr>
      <w:bookmarkStart w:id="13" w:name="_Toc135048953"/>
      <w:r w:rsidRPr="00284D35">
        <w:rPr>
          <w:color w:val="000000" w:themeColor="text1"/>
          <w:szCs w:val="26"/>
        </w:rPr>
        <w:t xml:space="preserve">List of Abbreviations </w:t>
      </w:r>
      <w:r w:rsidRPr="00284D35">
        <w:rPr>
          <w:color w:val="000000" w:themeColor="text1"/>
          <w:szCs w:val="26"/>
        </w:rPr>
        <w:tab/>
      </w:r>
      <w:r w:rsidR="002C34C1" w:rsidRPr="004F453A">
        <w:rPr>
          <w:color w:val="000000" w:themeColor="text1"/>
          <w:sz w:val="20"/>
          <w:szCs w:val="20"/>
        </w:rPr>
        <w:t>IX</w:t>
      </w:r>
    </w:p>
    <w:p w14:paraId="5C6F3EE7" w14:textId="77777777" w:rsidR="00A340BD" w:rsidRDefault="00A340BD" w:rsidP="00C101FB">
      <w:pPr>
        <w:widowControl w:val="0"/>
        <w:tabs>
          <w:tab w:val="left" w:leader="hyphen" w:pos="7938"/>
        </w:tabs>
        <w:rPr>
          <w:b/>
          <w:bCs/>
          <w:szCs w:val="26"/>
        </w:rPr>
      </w:pPr>
    </w:p>
    <w:p w14:paraId="239A164E" w14:textId="77777777" w:rsidR="00CA46DF" w:rsidRDefault="00CA46DF" w:rsidP="00C101FB">
      <w:pPr>
        <w:widowControl w:val="0"/>
        <w:tabs>
          <w:tab w:val="left" w:leader="hyphen" w:pos="7938"/>
        </w:tabs>
        <w:rPr>
          <w:b/>
          <w:bCs/>
          <w:szCs w:val="26"/>
        </w:rPr>
      </w:pPr>
    </w:p>
    <w:p w14:paraId="7687EB31" w14:textId="77777777" w:rsidR="00CA46DF" w:rsidRPr="00270DFC" w:rsidRDefault="00CA46DF" w:rsidP="00C101FB">
      <w:pPr>
        <w:widowControl w:val="0"/>
        <w:tabs>
          <w:tab w:val="left" w:leader="hyphen" w:pos="7938"/>
        </w:tabs>
        <w:rPr>
          <w:b/>
          <w:bCs/>
          <w:szCs w:val="26"/>
        </w:rPr>
      </w:pPr>
    </w:p>
    <w:bookmarkEnd w:id="13"/>
    <w:p w14:paraId="32CD0F97" w14:textId="77777777" w:rsidR="006855D9" w:rsidRPr="00270DFC" w:rsidRDefault="006855D9" w:rsidP="00C101FB">
      <w:pPr>
        <w:widowControl w:val="0"/>
        <w:tabs>
          <w:tab w:val="left" w:leader="hyphen" w:pos="7938"/>
        </w:tabs>
        <w:rPr>
          <w:b/>
          <w:bCs/>
          <w:szCs w:val="26"/>
        </w:rPr>
      </w:pPr>
    </w:p>
    <w:p w14:paraId="7FDBEE5E" w14:textId="77777777" w:rsidR="00A340BD" w:rsidRDefault="00814B1F" w:rsidP="00C101FB">
      <w:pPr>
        <w:widowControl w:val="0"/>
        <w:tabs>
          <w:tab w:val="left" w:leader="hyphen" w:pos="7938"/>
        </w:tabs>
        <w:rPr>
          <w:smallCaps/>
          <w:szCs w:val="26"/>
        </w:rPr>
      </w:pPr>
      <w:r w:rsidRPr="00270DFC">
        <w:rPr>
          <w:smallCaps/>
          <w:szCs w:val="26"/>
        </w:rPr>
        <w:t xml:space="preserve">Chapter </w:t>
      </w:r>
      <w:r w:rsidR="00A340BD" w:rsidRPr="00270DFC">
        <w:rPr>
          <w:smallCaps/>
          <w:szCs w:val="26"/>
        </w:rPr>
        <w:t>O</w:t>
      </w:r>
      <w:r w:rsidRPr="00270DFC">
        <w:rPr>
          <w:smallCaps/>
          <w:szCs w:val="26"/>
        </w:rPr>
        <w:t>ne</w:t>
      </w:r>
      <w:r w:rsidR="00A340BD" w:rsidRPr="00270DFC">
        <w:rPr>
          <w:smallCaps/>
          <w:szCs w:val="26"/>
        </w:rPr>
        <w:t xml:space="preserve"> </w:t>
      </w:r>
    </w:p>
    <w:p w14:paraId="5D2C66F9" w14:textId="77777777" w:rsidR="00CA46DF" w:rsidRPr="00270DFC" w:rsidRDefault="00CA46DF" w:rsidP="00C101FB">
      <w:pPr>
        <w:widowControl w:val="0"/>
        <w:tabs>
          <w:tab w:val="left" w:leader="hyphen" w:pos="7938"/>
        </w:tabs>
        <w:rPr>
          <w:b/>
          <w:bCs/>
          <w:smallCaps/>
          <w:szCs w:val="26"/>
        </w:rPr>
      </w:pPr>
    </w:p>
    <w:p w14:paraId="3354762C" w14:textId="77777777" w:rsidR="00A340BD" w:rsidRPr="00270DFC" w:rsidRDefault="00A340BD" w:rsidP="00E07031">
      <w:pPr>
        <w:widowControl w:val="0"/>
        <w:tabs>
          <w:tab w:val="left" w:leader="hyphen" w:pos="7938"/>
        </w:tabs>
        <w:spacing w:before="120" w:after="120"/>
        <w:rPr>
          <w:b/>
          <w:bCs/>
          <w:szCs w:val="26"/>
        </w:rPr>
      </w:pPr>
      <w:r w:rsidRPr="00270DFC">
        <w:rPr>
          <w:smallCaps/>
          <w:szCs w:val="26"/>
        </w:rPr>
        <w:t>I</w:t>
      </w:r>
      <w:r w:rsidR="00814B1F" w:rsidRPr="00270DFC">
        <w:rPr>
          <w:smallCaps/>
          <w:szCs w:val="26"/>
        </w:rPr>
        <w:t>ntroduction</w:t>
      </w:r>
    </w:p>
    <w:p w14:paraId="4A4650B9" w14:textId="77777777" w:rsidR="00A340BD" w:rsidRDefault="00A340BD" w:rsidP="00E07031">
      <w:pPr>
        <w:widowControl w:val="0"/>
        <w:tabs>
          <w:tab w:val="left" w:leader="hyphen" w:pos="7938"/>
        </w:tabs>
        <w:spacing w:line="360" w:lineRule="auto"/>
        <w:ind w:left="425"/>
        <w:rPr>
          <w:b/>
          <w:bCs/>
        </w:rPr>
      </w:pPr>
      <w:r w:rsidRPr="00E07031">
        <w:t xml:space="preserve">1.1 </w:t>
      </w:r>
      <w:r w:rsidR="004738D1" w:rsidRPr="00E07031">
        <w:t>Introduction</w:t>
      </w:r>
      <w:r w:rsidRPr="00E07031">
        <w:tab/>
        <w:t>1</w:t>
      </w:r>
    </w:p>
    <w:p w14:paraId="62274A27" w14:textId="77777777" w:rsidR="00CA46DF" w:rsidRPr="00CA46DF" w:rsidRDefault="00CA46DF" w:rsidP="00CA46DF">
      <w:pPr>
        <w:widowControl w:val="0"/>
        <w:tabs>
          <w:tab w:val="left" w:leader="hyphen" w:pos="7938"/>
        </w:tabs>
        <w:rPr>
          <w:b/>
          <w:bCs/>
        </w:rPr>
      </w:pPr>
      <w:commentRangeStart w:id="14"/>
      <w:r w:rsidRPr="00CA46DF">
        <w:t xml:space="preserve">This project seeks to create an idea that is a website that </w:t>
      </w:r>
      <w:commentRangeEnd w:id="14"/>
      <w:r w:rsidR="00CA411C">
        <w:rPr>
          <w:rStyle w:val="CommentReference"/>
        </w:rPr>
        <w:commentReference w:id="14"/>
      </w:r>
      <w:r w:rsidRPr="00CA46DF">
        <w:t>uses artificial intelligence to analyze and classify visual content using Microsoft Azure, such as images and videos, but Azure does not support videos, so we thought of building a video classification model using Python to add videos and link them to the website in order to determine the presence of violent or non-violent scenes. It is used by adding the image or video from the website, then the content is classified, and an output is shown. If the content contains violence, a percentage will be output containing the percentage of violence and the percentage of non-violence. If the content does not contain violence, a percentage will be output containing the percentage of non-violence and violence. There is also an option to return to the main page to retest other content. The idea comes from the need for digital solutions that enhance the security of digital content due to the widespread spread of inappropriate content on the Internet. It also aims to be an effective tool that helps individuals monitor content and ensure its safety quickly and accurately, especially parents, to protect visual content for their children. The benefits of the project include reducing exposure to violent content, protecting sensitive age groups such as children, and contributing to creating a safer digital environment. The system also provides an opportunity for educational institutions and social media platforms to apply higher security standards to published content. The target group includes Internet users in general, digital content providers, and supervisors of educational and entertainment platforms who are keen to provide a safe environment for users.</w:t>
      </w:r>
    </w:p>
    <w:p w14:paraId="5F553035" w14:textId="77777777" w:rsidR="00CA46DF" w:rsidRDefault="00CA46DF" w:rsidP="00E07031">
      <w:pPr>
        <w:widowControl w:val="0"/>
        <w:tabs>
          <w:tab w:val="left" w:leader="hyphen" w:pos="7938"/>
        </w:tabs>
        <w:spacing w:line="360" w:lineRule="auto"/>
        <w:ind w:left="425"/>
        <w:rPr>
          <w:b/>
          <w:bCs/>
        </w:rPr>
      </w:pPr>
    </w:p>
    <w:p w14:paraId="5AD59ED3" w14:textId="77777777" w:rsidR="00CA46DF" w:rsidRDefault="00CA46DF" w:rsidP="00E07031">
      <w:pPr>
        <w:widowControl w:val="0"/>
        <w:tabs>
          <w:tab w:val="left" w:leader="hyphen" w:pos="7938"/>
        </w:tabs>
        <w:spacing w:line="360" w:lineRule="auto"/>
        <w:ind w:left="425"/>
        <w:rPr>
          <w:b/>
          <w:bCs/>
        </w:rPr>
      </w:pPr>
    </w:p>
    <w:p w14:paraId="119E4C38" w14:textId="77777777" w:rsidR="00CA46DF" w:rsidRDefault="00CA46DF" w:rsidP="00E07031">
      <w:pPr>
        <w:widowControl w:val="0"/>
        <w:tabs>
          <w:tab w:val="left" w:leader="hyphen" w:pos="7938"/>
        </w:tabs>
        <w:spacing w:line="360" w:lineRule="auto"/>
        <w:ind w:left="425"/>
        <w:rPr>
          <w:b/>
          <w:bCs/>
        </w:rPr>
      </w:pPr>
    </w:p>
    <w:p w14:paraId="7E00CA4A" w14:textId="77777777" w:rsidR="00CA46DF" w:rsidRDefault="00CA46DF" w:rsidP="00E07031">
      <w:pPr>
        <w:widowControl w:val="0"/>
        <w:tabs>
          <w:tab w:val="left" w:leader="hyphen" w:pos="7938"/>
        </w:tabs>
        <w:spacing w:line="360" w:lineRule="auto"/>
        <w:ind w:left="425"/>
        <w:rPr>
          <w:b/>
          <w:bCs/>
        </w:rPr>
      </w:pPr>
    </w:p>
    <w:p w14:paraId="3F3A86DE" w14:textId="77777777" w:rsidR="00CA46DF" w:rsidRDefault="00CA46DF" w:rsidP="00E07031">
      <w:pPr>
        <w:widowControl w:val="0"/>
        <w:tabs>
          <w:tab w:val="left" w:leader="hyphen" w:pos="7938"/>
        </w:tabs>
        <w:spacing w:line="360" w:lineRule="auto"/>
        <w:ind w:left="425"/>
        <w:rPr>
          <w:b/>
          <w:bCs/>
        </w:rPr>
      </w:pPr>
    </w:p>
    <w:p w14:paraId="28215E7B" w14:textId="77777777" w:rsidR="00CA46DF" w:rsidRDefault="00CA46DF" w:rsidP="00E07031">
      <w:pPr>
        <w:widowControl w:val="0"/>
        <w:tabs>
          <w:tab w:val="left" w:leader="hyphen" w:pos="7938"/>
        </w:tabs>
        <w:spacing w:line="360" w:lineRule="auto"/>
        <w:ind w:left="425"/>
        <w:rPr>
          <w:b/>
          <w:bCs/>
        </w:rPr>
      </w:pPr>
    </w:p>
    <w:p w14:paraId="5C0F92AB" w14:textId="77777777" w:rsidR="00CA46DF" w:rsidRDefault="00CA46DF" w:rsidP="00E07031">
      <w:pPr>
        <w:widowControl w:val="0"/>
        <w:tabs>
          <w:tab w:val="left" w:leader="hyphen" w:pos="7938"/>
        </w:tabs>
        <w:spacing w:line="360" w:lineRule="auto"/>
        <w:ind w:left="425"/>
        <w:rPr>
          <w:b/>
          <w:bCs/>
        </w:rPr>
      </w:pPr>
    </w:p>
    <w:p w14:paraId="7D9E97A2" w14:textId="77777777" w:rsidR="00CA46DF" w:rsidRPr="00E07031" w:rsidRDefault="00CA46DF" w:rsidP="00E07031">
      <w:pPr>
        <w:widowControl w:val="0"/>
        <w:tabs>
          <w:tab w:val="left" w:leader="hyphen" w:pos="7938"/>
        </w:tabs>
        <w:spacing w:line="360" w:lineRule="auto"/>
        <w:ind w:left="425"/>
        <w:rPr>
          <w:b/>
          <w:bCs/>
        </w:rPr>
      </w:pPr>
    </w:p>
    <w:p w14:paraId="5E201069" w14:textId="0F2283CF" w:rsidR="00CA46DF" w:rsidRDefault="00FE2CF2" w:rsidP="00CA46DF">
      <w:pPr>
        <w:widowControl w:val="0"/>
        <w:tabs>
          <w:tab w:val="left" w:leader="hyphen" w:pos="7938"/>
        </w:tabs>
        <w:spacing w:line="360" w:lineRule="auto"/>
        <w:ind w:left="426"/>
        <w:rPr>
          <w:b/>
          <w:bCs/>
        </w:rPr>
      </w:pPr>
      <w:r w:rsidRPr="00E07031">
        <w:t>1.2 Problem Specification</w:t>
      </w:r>
      <w:r w:rsidR="00310FB2">
        <w:t xml:space="preserve"> and Motivation</w:t>
      </w:r>
      <w:r w:rsidRPr="00E07031">
        <w:tab/>
        <w:t>1</w:t>
      </w:r>
    </w:p>
    <w:p w14:paraId="27E99C09" w14:textId="2FBB84D4" w:rsidR="00CA46DF" w:rsidRDefault="00CA46DF" w:rsidP="00CA411C">
      <w:pPr>
        <w:widowControl w:val="0"/>
        <w:tabs>
          <w:tab w:val="left" w:leader="hyphen" w:pos="7938"/>
        </w:tabs>
        <w:jc w:val="both"/>
        <w:rPr>
          <w:b/>
          <w:bCs/>
        </w:rPr>
        <w:pPrChange w:id="15" w:author="Arwa Edl." w:date="2024-11-30T16:01:00Z">
          <w:pPr>
            <w:widowControl w:val="0"/>
            <w:tabs>
              <w:tab w:val="left" w:leader="hyphen" w:pos="7938"/>
            </w:tabs>
          </w:pPr>
        </w:pPrChange>
      </w:pPr>
      <w:commentRangeStart w:id="16"/>
      <w:r w:rsidRPr="00CA46DF">
        <w:t>The problem with the increasing spread of cartoon videos on the Internet, it has become difficult for parents to ensure that these clips do not contain violent scenes or content that is not suitable for children. Although many of these clips may seem harmless and directed at children, they may contain scenes that may have a negative impact on children's behavior and psychology. With the increasing number of videos and photos published, it has become impossible for parents to monitor each video manually. The problem is further exacerbated because many video and photo platforms do not provide effective tools to classify content based on whether it contains scenes of violence or not. Therefore, there is a dire need for technical solutions based on artificial intelligence to classify these clips quickly and accurately so that parents and educational institutions can ensure the safety of the content that children are exposed to and reduce the effort in reviewing it. The motivation the motivation for the project is to use artificial intelligence to improve a site that classifies cartoon clips quickly and accurately. Due to the increase in content on the Internet, it is difficult for parents to follow up and manually check all content to ensure the safety of children. This program will help parents verify that their children's scenes are free of violence or any inappropriate content. This will symbolize reducing the negative effects of inappropriate content on children and will contribute to ensuring their safety while surfing the Internet</w:t>
      </w:r>
      <w:commentRangeEnd w:id="16"/>
      <w:r w:rsidR="00CA411C">
        <w:rPr>
          <w:rStyle w:val="CommentReference"/>
        </w:rPr>
        <w:commentReference w:id="16"/>
      </w:r>
      <w:r w:rsidRPr="00CA46DF">
        <w:t>.</w:t>
      </w:r>
    </w:p>
    <w:p w14:paraId="006EAE45" w14:textId="77777777" w:rsidR="00CA46DF" w:rsidRPr="00E07031" w:rsidRDefault="00CA46DF" w:rsidP="00CA46DF">
      <w:pPr>
        <w:widowControl w:val="0"/>
        <w:tabs>
          <w:tab w:val="left" w:leader="hyphen" w:pos="7938"/>
        </w:tabs>
        <w:rPr>
          <w:b/>
          <w:bCs/>
        </w:rPr>
      </w:pPr>
    </w:p>
    <w:p w14:paraId="68B1F73A" w14:textId="77777777" w:rsidR="00A340BD" w:rsidRDefault="00A340BD" w:rsidP="00E07031">
      <w:pPr>
        <w:widowControl w:val="0"/>
        <w:tabs>
          <w:tab w:val="left" w:leader="hyphen" w:pos="7938"/>
        </w:tabs>
        <w:spacing w:line="360" w:lineRule="auto"/>
        <w:ind w:left="425"/>
        <w:rPr>
          <w:b/>
          <w:bCs/>
        </w:rPr>
      </w:pPr>
      <w:r w:rsidRPr="00E07031">
        <w:t>1.</w:t>
      </w:r>
      <w:r w:rsidR="00FE2CF2" w:rsidRPr="00E07031">
        <w:t>3</w:t>
      </w:r>
      <w:r w:rsidRPr="00E07031">
        <w:t xml:space="preserve"> </w:t>
      </w:r>
      <w:r w:rsidR="008408A1" w:rsidRPr="00E07031">
        <w:t xml:space="preserve">Goals </w:t>
      </w:r>
      <w:r w:rsidR="008408A1" w:rsidRPr="00E07031">
        <w:rPr>
          <w:rFonts w:eastAsia="Calibri"/>
        </w:rPr>
        <w:t>and Objectives</w:t>
      </w:r>
      <w:r w:rsidRPr="00E07031">
        <w:tab/>
        <w:t>1</w:t>
      </w:r>
    </w:p>
    <w:p w14:paraId="5984EA5A" w14:textId="77777777" w:rsidR="00CA46DF" w:rsidRPr="00CA46DF" w:rsidRDefault="00CA46DF" w:rsidP="00CA46DF">
      <w:pPr>
        <w:widowControl w:val="0"/>
        <w:tabs>
          <w:tab w:val="left" w:leader="hyphen" w:pos="7938"/>
        </w:tabs>
        <w:rPr>
          <w:b/>
          <w:bCs/>
        </w:rPr>
      </w:pPr>
      <w:r w:rsidRPr="00CA46DF">
        <w:t>The main goal and purpose of the project is to create an AI-based system to classify cartoon videos and ensure that there are no violent scenes or content that is not suitable for children. The site was built to help parents and teachers quickly and accurately check the content of the videos their children are watching. The project also aims to provide a simple tool on the site that allows users to analyze videos and get an accurate percentage of violent and non-violent content in general. The goals and purpose are to create a safe digital environment for children and protect educational institutions from publishing inappropriate content</w:t>
      </w:r>
    </w:p>
    <w:p w14:paraId="63C07F0E" w14:textId="77777777" w:rsidR="00CA46DF" w:rsidRPr="00E07031" w:rsidRDefault="00CA46DF" w:rsidP="00E07031">
      <w:pPr>
        <w:widowControl w:val="0"/>
        <w:tabs>
          <w:tab w:val="left" w:leader="hyphen" w:pos="7938"/>
        </w:tabs>
        <w:spacing w:line="360" w:lineRule="auto"/>
        <w:ind w:left="425"/>
        <w:rPr>
          <w:b/>
          <w:bCs/>
        </w:rPr>
      </w:pPr>
    </w:p>
    <w:p w14:paraId="0E666528" w14:textId="77777777" w:rsidR="004738D1" w:rsidRDefault="004738D1" w:rsidP="00E07031">
      <w:pPr>
        <w:widowControl w:val="0"/>
        <w:tabs>
          <w:tab w:val="left" w:leader="hyphen" w:pos="7938"/>
        </w:tabs>
        <w:spacing w:line="360" w:lineRule="auto"/>
        <w:ind w:left="425"/>
        <w:rPr>
          <w:b/>
          <w:bCs/>
        </w:rPr>
      </w:pPr>
      <w:r w:rsidRPr="00E07031">
        <w:t xml:space="preserve">1.4 </w:t>
      </w:r>
      <w:r w:rsidR="00FE2CF2" w:rsidRPr="00E07031">
        <w:t xml:space="preserve">Study </w:t>
      </w:r>
      <w:r w:rsidR="008408A1" w:rsidRPr="00E07031">
        <w:t>Scope</w:t>
      </w:r>
      <w:r w:rsidRPr="00E07031">
        <w:tab/>
        <w:t>1</w:t>
      </w:r>
    </w:p>
    <w:p w14:paraId="2D105D51" w14:textId="77777777" w:rsidR="00CA46DF" w:rsidRPr="00CA46DF" w:rsidRDefault="00CA46DF" w:rsidP="00CA46DF">
      <w:pPr>
        <w:widowControl w:val="0"/>
        <w:tabs>
          <w:tab w:val="left" w:leader="hyphen" w:pos="7938"/>
        </w:tabs>
        <w:rPr>
          <w:b/>
          <w:bCs/>
        </w:rPr>
      </w:pPr>
      <w:r w:rsidRPr="00CA46DF">
        <w:t>1. Classification and analysis of images and videos:</w:t>
      </w:r>
    </w:p>
    <w:p w14:paraId="67D8AB70" w14:textId="5576DBBF" w:rsidR="00CA46DF" w:rsidRDefault="00CA46DF" w:rsidP="00CA411C">
      <w:pPr>
        <w:widowControl w:val="0"/>
        <w:tabs>
          <w:tab w:val="left" w:leader="hyphen" w:pos="7938"/>
        </w:tabs>
        <w:ind w:left="720"/>
        <w:rPr>
          <w:ins w:id="17" w:author="Arwa Edl." w:date="2024-11-30T16:03:00Z"/>
        </w:rPr>
        <w:pPrChange w:id="18" w:author="Arwa Edl." w:date="2024-11-30T16:04:00Z">
          <w:pPr>
            <w:widowControl w:val="0"/>
            <w:tabs>
              <w:tab w:val="left" w:leader="hyphen" w:pos="7938"/>
            </w:tabs>
          </w:pPr>
        </w:pPrChange>
      </w:pPr>
      <w:r w:rsidRPr="00CA46DF">
        <w:t>The project aims to classify and analyze images and cartoons to ensure that they are free of scenes of violence or any content inappropriate for children.</w:t>
      </w:r>
    </w:p>
    <w:p w14:paraId="4BD9205A" w14:textId="77777777" w:rsidR="00CA411C" w:rsidRPr="00CA46DF" w:rsidRDefault="00CA411C" w:rsidP="00CA46DF">
      <w:pPr>
        <w:widowControl w:val="0"/>
        <w:tabs>
          <w:tab w:val="left" w:leader="hyphen" w:pos="7938"/>
        </w:tabs>
        <w:rPr>
          <w:b/>
          <w:bCs/>
        </w:rPr>
      </w:pPr>
    </w:p>
    <w:p w14:paraId="09120E65" w14:textId="77777777" w:rsidR="00CA411C" w:rsidRDefault="00CA46DF" w:rsidP="00CA46DF">
      <w:pPr>
        <w:widowControl w:val="0"/>
        <w:tabs>
          <w:tab w:val="left" w:leader="hyphen" w:pos="7938"/>
        </w:tabs>
        <w:rPr>
          <w:ins w:id="19" w:author="Arwa Edl." w:date="2024-11-30T16:04:00Z"/>
        </w:rPr>
      </w:pPr>
      <w:r w:rsidRPr="00CA46DF">
        <w:t xml:space="preserve">2. Use of artificial intelligence: </w:t>
      </w:r>
    </w:p>
    <w:p w14:paraId="7E35DEAC" w14:textId="01A098C9" w:rsidR="00CA46DF" w:rsidRDefault="00CA46DF" w:rsidP="00CA411C">
      <w:pPr>
        <w:widowControl w:val="0"/>
        <w:tabs>
          <w:tab w:val="left" w:leader="hyphen" w:pos="7938"/>
        </w:tabs>
        <w:ind w:left="720"/>
        <w:rPr>
          <w:ins w:id="20" w:author="Arwa Edl." w:date="2024-11-30T16:03:00Z"/>
        </w:rPr>
        <w:pPrChange w:id="21" w:author="Arwa Edl." w:date="2024-11-30T16:04:00Z">
          <w:pPr>
            <w:widowControl w:val="0"/>
            <w:tabs>
              <w:tab w:val="left" w:leader="hyphen" w:pos="7938"/>
            </w:tabs>
          </w:pPr>
        </w:pPrChange>
      </w:pPr>
      <w:commentRangeStart w:id="22"/>
      <w:r w:rsidRPr="00CA46DF">
        <w:t>Artificial intelligence technologies will be activated to accurately analyze images and videos, allowing the system to quickly detect any violence or inappropriate elements.</w:t>
      </w:r>
      <w:commentRangeEnd w:id="22"/>
      <w:r w:rsidR="00CA411C">
        <w:rPr>
          <w:rStyle w:val="CommentReference"/>
        </w:rPr>
        <w:commentReference w:id="22"/>
      </w:r>
    </w:p>
    <w:p w14:paraId="52FA57D8" w14:textId="77777777" w:rsidR="00CA411C" w:rsidRDefault="00CA411C" w:rsidP="00CA46DF">
      <w:pPr>
        <w:widowControl w:val="0"/>
        <w:tabs>
          <w:tab w:val="left" w:leader="hyphen" w:pos="7938"/>
        </w:tabs>
        <w:rPr>
          <w:b/>
          <w:bCs/>
        </w:rPr>
      </w:pPr>
    </w:p>
    <w:p w14:paraId="65FAC6AB" w14:textId="777E575F" w:rsidR="00CA46DF" w:rsidRDefault="00CA46DF" w:rsidP="00CA46DF">
      <w:pPr>
        <w:widowControl w:val="0"/>
        <w:tabs>
          <w:tab w:val="left" w:leader="hyphen" w:pos="7938"/>
        </w:tabs>
        <w:rPr>
          <w:ins w:id="23" w:author="Arwa Edl." w:date="2024-11-30T16:03:00Z"/>
        </w:rPr>
      </w:pPr>
      <w:r w:rsidRPr="00CA46DF">
        <w:t>3. Easy-to-use website: The site provides parents and teachers with the ability to easily upload images and videos, to analyze them and ensure their safety for children.</w:t>
      </w:r>
    </w:p>
    <w:p w14:paraId="44EACFD9" w14:textId="77777777" w:rsidR="00CA411C" w:rsidRPr="00CA46DF" w:rsidRDefault="00CA411C" w:rsidP="00CA46DF">
      <w:pPr>
        <w:widowControl w:val="0"/>
        <w:tabs>
          <w:tab w:val="left" w:leader="hyphen" w:pos="7938"/>
        </w:tabs>
        <w:rPr>
          <w:b/>
          <w:bCs/>
        </w:rPr>
      </w:pPr>
    </w:p>
    <w:p w14:paraId="5EB6AAC3" w14:textId="77777777" w:rsidR="00CA411C" w:rsidRDefault="00CA46DF" w:rsidP="00CA46DF">
      <w:pPr>
        <w:widowControl w:val="0"/>
        <w:tabs>
          <w:tab w:val="left" w:leader="hyphen" w:pos="7938"/>
        </w:tabs>
        <w:rPr>
          <w:ins w:id="24" w:author="Arwa Edl." w:date="2024-11-30T16:03:00Z"/>
        </w:rPr>
      </w:pPr>
      <w:r w:rsidRPr="00CA46DF">
        <w:t xml:space="preserve">4. Focus on cartoon content: The project focuses only on the content of cartoon images </w:t>
      </w:r>
    </w:p>
    <w:p w14:paraId="60A487E1" w14:textId="566E40BE" w:rsidR="00CA46DF" w:rsidRPr="00CA46DF" w:rsidRDefault="00CA46DF" w:rsidP="00CA46DF">
      <w:pPr>
        <w:widowControl w:val="0"/>
        <w:tabs>
          <w:tab w:val="left" w:leader="hyphen" w:pos="7938"/>
        </w:tabs>
        <w:rPr>
          <w:b/>
          <w:bCs/>
        </w:rPr>
      </w:pPr>
      <w:r w:rsidRPr="00CA46DF">
        <w:t>and videos and does not include live films or real objects such as people.</w:t>
      </w:r>
    </w:p>
    <w:p w14:paraId="22FDA2F3" w14:textId="77777777" w:rsidR="00CA46DF" w:rsidRPr="00CA46DF" w:rsidRDefault="00CA46DF" w:rsidP="00CA46DF">
      <w:pPr>
        <w:widowControl w:val="0"/>
        <w:tabs>
          <w:tab w:val="left" w:leader="hyphen" w:pos="7938"/>
        </w:tabs>
        <w:rPr>
          <w:b/>
          <w:bCs/>
        </w:rPr>
      </w:pPr>
      <w:r w:rsidRPr="00CA46DF">
        <w:t xml:space="preserve">5. Child protection: The project seeks to protect children from harmful content, as the system focuses on accurately detecting scenes of violence in images and videos to </w:t>
      </w:r>
      <w:r w:rsidRPr="00CA46DF">
        <w:lastRenderedPageBreak/>
        <w:t>ensure the safety of the content provided.</w:t>
      </w:r>
    </w:p>
    <w:p w14:paraId="77610071" w14:textId="77777777" w:rsidR="00CA46DF" w:rsidRPr="00CA46DF" w:rsidRDefault="00CA46DF" w:rsidP="00CA46DF">
      <w:pPr>
        <w:widowControl w:val="0"/>
        <w:tabs>
          <w:tab w:val="left" w:leader="hyphen" w:pos="7938"/>
        </w:tabs>
        <w:rPr>
          <w:b/>
          <w:bCs/>
        </w:rPr>
      </w:pPr>
      <w:r w:rsidRPr="00CA46DF">
        <w:t>6. Exclusion from the scope of the study the work focuses only on excluding non-cartoon images and videos, such as realistic content and audio, and the project will not include other elements such as games, texts or audio. The scope here is specifically concerned with the content of cartoon images and videos to ensure that the objectives are clearly implemented.</w:t>
      </w:r>
    </w:p>
    <w:p w14:paraId="7A212E51" w14:textId="77777777" w:rsidR="00CA46DF" w:rsidRPr="00CA46DF" w:rsidRDefault="00CA46DF" w:rsidP="00CA46DF">
      <w:pPr>
        <w:widowControl w:val="0"/>
        <w:tabs>
          <w:tab w:val="left" w:leader="hyphen" w:pos="7938"/>
        </w:tabs>
        <w:rPr>
          <w:b/>
          <w:bCs/>
        </w:rPr>
      </w:pPr>
    </w:p>
    <w:p w14:paraId="2E4BCD51" w14:textId="77777777" w:rsidR="00CA46DF" w:rsidRPr="00E07031" w:rsidRDefault="00CA46DF" w:rsidP="00E07031">
      <w:pPr>
        <w:widowControl w:val="0"/>
        <w:tabs>
          <w:tab w:val="left" w:leader="hyphen" w:pos="7938"/>
        </w:tabs>
        <w:spacing w:line="360" w:lineRule="auto"/>
        <w:ind w:left="425"/>
        <w:rPr>
          <w:b/>
          <w:bCs/>
        </w:rPr>
      </w:pPr>
    </w:p>
    <w:p w14:paraId="09437764" w14:textId="77777777" w:rsidR="00F635B0" w:rsidRDefault="00F635B0" w:rsidP="00E07031">
      <w:pPr>
        <w:widowControl w:val="0"/>
        <w:tabs>
          <w:tab w:val="left" w:leader="hyphen" w:pos="7938"/>
        </w:tabs>
        <w:spacing w:line="360" w:lineRule="auto"/>
        <w:ind w:left="426"/>
        <w:rPr>
          <w:b/>
          <w:bCs/>
        </w:rPr>
      </w:pPr>
      <w:r w:rsidRPr="00E07031">
        <w:t>1.</w:t>
      </w:r>
      <w:r w:rsidR="008408A1" w:rsidRPr="00E07031">
        <w:t>5</w:t>
      </w:r>
      <w:r w:rsidRPr="00E07031">
        <w:t xml:space="preserve"> </w:t>
      </w:r>
      <w:r w:rsidR="00FE2CF2" w:rsidRPr="00E07031">
        <w:t>Study</w:t>
      </w:r>
      <w:r w:rsidRPr="00E07031">
        <w:t xml:space="preserve"> Plan and Schedule</w:t>
      </w:r>
      <w:r w:rsidRPr="00E07031">
        <w:tab/>
        <w:t>1</w:t>
      </w:r>
    </w:p>
    <w:p w14:paraId="3B80D6C3" w14:textId="77777777" w:rsidR="00CA46DF" w:rsidRPr="00CA46DF" w:rsidRDefault="00CA46DF" w:rsidP="00CA46DF">
      <w:pPr>
        <w:widowControl w:val="0"/>
        <w:tabs>
          <w:tab w:val="left" w:leader="hyphen" w:pos="7938"/>
        </w:tabs>
      </w:pPr>
      <w:r w:rsidRPr="00CA46DF">
        <w:rPr>
          <w:highlight w:val="lightGray"/>
        </w:rPr>
        <w:t xml:space="preserve">1.5 STUDY PLAN AND </w:t>
      </w:r>
      <w:bookmarkStart w:id="25" w:name="_Hlk183147543"/>
      <w:r w:rsidRPr="00CA46DF">
        <w:rPr>
          <w:highlight w:val="lightGray"/>
        </w:rPr>
        <w:t>SCHEDULE</w:t>
      </w:r>
      <w:bookmarkEnd w:id="25"/>
    </w:p>
    <w:p w14:paraId="37B49B38" w14:textId="724CA582" w:rsidR="00CA46DF" w:rsidRPr="00CA46DF" w:rsidRDefault="00CA46DF" w:rsidP="00CA46DF">
      <w:pPr>
        <w:widowControl w:val="0"/>
        <w:tabs>
          <w:tab w:val="left" w:leader="hyphen" w:pos="7938"/>
        </w:tabs>
        <w:rPr>
          <w:b/>
          <w:bCs/>
          <w:sz w:val="36"/>
          <w:szCs w:val="36"/>
        </w:rPr>
      </w:pPr>
      <w:r w:rsidRPr="00CA46DF">
        <w:rPr>
          <w:highlight w:val="lightGray"/>
        </w:rPr>
        <w:t>- STUDY PLAN</w:t>
      </w:r>
      <w:r w:rsidR="00CD5B28">
        <w:t xml:space="preserve">     </w:t>
      </w:r>
      <w:r w:rsidR="00CD5B28">
        <w:rPr>
          <w:sz w:val="36"/>
          <w:szCs w:val="36"/>
        </w:rPr>
        <w:t xml:space="preserve">          </w:t>
      </w:r>
    </w:p>
    <w:p w14:paraId="6CE6948D" w14:textId="08C3C8C6" w:rsidR="00CA46DF" w:rsidRPr="004157A0" w:rsidRDefault="004157A0" w:rsidP="00CA46DF">
      <w:pPr>
        <w:widowControl w:val="0"/>
        <w:tabs>
          <w:tab w:val="left" w:leader="hyphen" w:pos="7938"/>
        </w:tabs>
        <w:rPr>
          <w:smallCaps/>
          <w:sz w:val="20"/>
          <w:szCs w:val="20"/>
        </w:rPr>
      </w:pPr>
      <w:r>
        <w:rPr>
          <w:smallCaps/>
          <w:sz w:val="20"/>
          <w:szCs w:val="20"/>
        </w:rPr>
        <w:t>figure1</w:t>
      </w:r>
    </w:p>
    <w:p w14:paraId="334A2A7A" w14:textId="59F9F918" w:rsidR="00CA46DF" w:rsidRDefault="00090980" w:rsidP="00CA46DF">
      <w:pPr>
        <w:widowControl w:val="0"/>
        <w:tabs>
          <w:tab w:val="left" w:leader="hyphen" w:pos="7938"/>
        </w:tabs>
        <w:rPr>
          <w:b/>
          <w:bCs/>
          <w:smallCaps/>
          <w:sz w:val="32"/>
          <w:szCs w:val="32"/>
        </w:rPr>
      </w:pPr>
      <w:commentRangeStart w:id="26"/>
      <w:r>
        <w:rPr>
          <w:b/>
          <w:bCs/>
          <w:noProof/>
          <w:sz w:val="36"/>
          <w:szCs w:val="36"/>
        </w:rPr>
        <w:drawing>
          <wp:anchor distT="0" distB="0" distL="114300" distR="114300" simplePos="0" relativeHeight="251660800" behindDoc="1" locked="0" layoutInCell="1" allowOverlap="1" wp14:anchorId="26B396DA" wp14:editId="51DF31DD">
            <wp:simplePos x="0" y="0"/>
            <wp:positionH relativeFrom="page">
              <wp:posOffset>1281825</wp:posOffset>
            </wp:positionH>
            <wp:positionV relativeFrom="paragraph">
              <wp:posOffset>59887</wp:posOffset>
            </wp:positionV>
            <wp:extent cx="4897755" cy="2912110"/>
            <wp:effectExtent l="0" t="0" r="4445" b="0"/>
            <wp:wrapTight wrapText="bothSides">
              <wp:wrapPolygon edited="0">
                <wp:start x="0" y="0"/>
                <wp:lineTo x="0" y="21478"/>
                <wp:lineTo x="21564" y="21478"/>
                <wp:lineTo x="21564" y="0"/>
                <wp:lineTo x="0" y="0"/>
              </wp:wrapPolygon>
            </wp:wrapTight>
            <wp:docPr id="2078846402"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46402" name="صورة 2078846402"/>
                    <pic:cNvPicPr/>
                  </pic:nvPicPr>
                  <pic:blipFill>
                    <a:blip r:embed="rId13">
                      <a:extLst>
                        <a:ext uri="{28A0092B-C50C-407E-A947-70E740481C1C}">
                          <a14:useLocalDpi xmlns:a14="http://schemas.microsoft.com/office/drawing/2010/main" val="0"/>
                        </a:ext>
                      </a:extLst>
                    </a:blip>
                    <a:stretch>
                      <a:fillRect/>
                    </a:stretch>
                  </pic:blipFill>
                  <pic:spPr>
                    <a:xfrm>
                      <a:off x="0" y="0"/>
                      <a:ext cx="4897755" cy="2912110"/>
                    </a:xfrm>
                    <a:prstGeom prst="rect">
                      <a:avLst/>
                    </a:prstGeom>
                  </pic:spPr>
                </pic:pic>
              </a:graphicData>
            </a:graphic>
            <wp14:sizeRelH relativeFrom="margin">
              <wp14:pctWidth>0</wp14:pctWidth>
            </wp14:sizeRelH>
            <wp14:sizeRelV relativeFrom="margin">
              <wp14:pctHeight>0</wp14:pctHeight>
            </wp14:sizeRelV>
          </wp:anchor>
        </w:drawing>
      </w:r>
      <w:commentRangeEnd w:id="26"/>
      <w:r w:rsidR="00CA411C">
        <w:rPr>
          <w:rStyle w:val="CommentReference"/>
        </w:rPr>
        <w:commentReference w:id="26"/>
      </w:r>
    </w:p>
    <w:p w14:paraId="181165DA" w14:textId="77777777" w:rsidR="00090980" w:rsidRDefault="00090980" w:rsidP="00CA46DF">
      <w:pPr>
        <w:widowControl w:val="0"/>
        <w:tabs>
          <w:tab w:val="left" w:leader="hyphen" w:pos="7938"/>
        </w:tabs>
        <w:rPr>
          <w:smallCaps/>
          <w:sz w:val="32"/>
          <w:szCs w:val="32"/>
          <w:highlight w:val="lightGray"/>
        </w:rPr>
      </w:pPr>
    </w:p>
    <w:p w14:paraId="4EFA2937" w14:textId="77777777" w:rsidR="00090980" w:rsidRDefault="00090980" w:rsidP="00CA46DF">
      <w:pPr>
        <w:widowControl w:val="0"/>
        <w:tabs>
          <w:tab w:val="left" w:leader="hyphen" w:pos="7938"/>
        </w:tabs>
        <w:rPr>
          <w:smallCaps/>
          <w:sz w:val="32"/>
          <w:szCs w:val="32"/>
          <w:highlight w:val="lightGray"/>
        </w:rPr>
      </w:pPr>
    </w:p>
    <w:p w14:paraId="5F1C7CDF" w14:textId="77777777" w:rsidR="00090980" w:rsidRDefault="00090980" w:rsidP="00CA46DF">
      <w:pPr>
        <w:widowControl w:val="0"/>
        <w:tabs>
          <w:tab w:val="left" w:leader="hyphen" w:pos="7938"/>
        </w:tabs>
        <w:rPr>
          <w:smallCaps/>
          <w:sz w:val="32"/>
          <w:szCs w:val="32"/>
          <w:highlight w:val="lightGray"/>
        </w:rPr>
      </w:pPr>
    </w:p>
    <w:p w14:paraId="12D8030B" w14:textId="77777777" w:rsidR="00090980" w:rsidRDefault="00090980" w:rsidP="00CA46DF">
      <w:pPr>
        <w:widowControl w:val="0"/>
        <w:tabs>
          <w:tab w:val="left" w:leader="hyphen" w:pos="7938"/>
        </w:tabs>
        <w:rPr>
          <w:smallCaps/>
          <w:sz w:val="32"/>
          <w:szCs w:val="32"/>
          <w:highlight w:val="lightGray"/>
        </w:rPr>
      </w:pPr>
    </w:p>
    <w:p w14:paraId="1259EF45" w14:textId="77777777" w:rsidR="00090980" w:rsidRDefault="00090980" w:rsidP="00CA46DF">
      <w:pPr>
        <w:widowControl w:val="0"/>
        <w:tabs>
          <w:tab w:val="left" w:leader="hyphen" w:pos="7938"/>
        </w:tabs>
        <w:rPr>
          <w:smallCaps/>
          <w:sz w:val="32"/>
          <w:szCs w:val="32"/>
          <w:highlight w:val="lightGray"/>
        </w:rPr>
      </w:pPr>
    </w:p>
    <w:p w14:paraId="00D1C3B8" w14:textId="77777777" w:rsidR="00090980" w:rsidRDefault="00090980" w:rsidP="00CA46DF">
      <w:pPr>
        <w:widowControl w:val="0"/>
        <w:tabs>
          <w:tab w:val="left" w:leader="hyphen" w:pos="7938"/>
        </w:tabs>
        <w:rPr>
          <w:smallCaps/>
          <w:sz w:val="32"/>
          <w:szCs w:val="32"/>
          <w:highlight w:val="lightGray"/>
        </w:rPr>
      </w:pPr>
    </w:p>
    <w:p w14:paraId="712C6B71" w14:textId="77777777" w:rsidR="00090980" w:rsidRDefault="00090980" w:rsidP="00CA46DF">
      <w:pPr>
        <w:widowControl w:val="0"/>
        <w:tabs>
          <w:tab w:val="left" w:leader="hyphen" w:pos="7938"/>
        </w:tabs>
        <w:rPr>
          <w:smallCaps/>
          <w:sz w:val="32"/>
          <w:szCs w:val="32"/>
          <w:highlight w:val="lightGray"/>
        </w:rPr>
      </w:pPr>
    </w:p>
    <w:p w14:paraId="62D22F5D" w14:textId="77777777" w:rsidR="00090980" w:rsidRDefault="00090980" w:rsidP="00CA46DF">
      <w:pPr>
        <w:widowControl w:val="0"/>
        <w:tabs>
          <w:tab w:val="left" w:leader="hyphen" w:pos="7938"/>
        </w:tabs>
        <w:rPr>
          <w:smallCaps/>
          <w:sz w:val="32"/>
          <w:szCs w:val="32"/>
          <w:highlight w:val="lightGray"/>
        </w:rPr>
      </w:pPr>
    </w:p>
    <w:p w14:paraId="427E1726" w14:textId="77777777" w:rsidR="00090980" w:rsidRDefault="00090980" w:rsidP="00CA46DF">
      <w:pPr>
        <w:widowControl w:val="0"/>
        <w:tabs>
          <w:tab w:val="left" w:leader="hyphen" w:pos="7938"/>
        </w:tabs>
        <w:rPr>
          <w:smallCaps/>
          <w:sz w:val="32"/>
          <w:szCs w:val="32"/>
          <w:highlight w:val="lightGray"/>
        </w:rPr>
      </w:pPr>
    </w:p>
    <w:p w14:paraId="29171BBE" w14:textId="77777777" w:rsidR="00090980" w:rsidRDefault="00090980" w:rsidP="00CA46DF">
      <w:pPr>
        <w:widowControl w:val="0"/>
        <w:tabs>
          <w:tab w:val="left" w:leader="hyphen" w:pos="7938"/>
        </w:tabs>
        <w:rPr>
          <w:smallCaps/>
          <w:sz w:val="32"/>
          <w:szCs w:val="32"/>
          <w:highlight w:val="lightGray"/>
        </w:rPr>
      </w:pPr>
    </w:p>
    <w:p w14:paraId="0DB2E389" w14:textId="77777777" w:rsidR="00090980" w:rsidRDefault="00090980" w:rsidP="00CA46DF">
      <w:pPr>
        <w:widowControl w:val="0"/>
        <w:tabs>
          <w:tab w:val="left" w:leader="hyphen" w:pos="7938"/>
        </w:tabs>
        <w:rPr>
          <w:smallCaps/>
          <w:sz w:val="32"/>
          <w:szCs w:val="32"/>
          <w:highlight w:val="lightGray"/>
        </w:rPr>
      </w:pPr>
    </w:p>
    <w:p w14:paraId="16CD575A" w14:textId="77777777" w:rsidR="00090980" w:rsidRDefault="00090980" w:rsidP="00CA46DF">
      <w:pPr>
        <w:widowControl w:val="0"/>
        <w:tabs>
          <w:tab w:val="left" w:leader="hyphen" w:pos="7938"/>
        </w:tabs>
        <w:rPr>
          <w:smallCaps/>
          <w:sz w:val="32"/>
          <w:szCs w:val="32"/>
          <w:highlight w:val="lightGray"/>
        </w:rPr>
      </w:pPr>
    </w:p>
    <w:p w14:paraId="424D5016" w14:textId="77777777" w:rsidR="00090980" w:rsidRDefault="00090980" w:rsidP="00CA46DF">
      <w:pPr>
        <w:widowControl w:val="0"/>
        <w:tabs>
          <w:tab w:val="left" w:leader="hyphen" w:pos="7938"/>
        </w:tabs>
        <w:rPr>
          <w:smallCaps/>
          <w:sz w:val="32"/>
          <w:szCs w:val="32"/>
          <w:highlight w:val="lightGray"/>
        </w:rPr>
      </w:pPr>
    </w:p>
    <w:p w14:paraId="25DF19FD" w14:textId="5AAB246A" w:rsidR="00090980" w:rsidRDefault="00090980" w:rsidP="00CA46DF">
      <w:pPr>
        <w:widowControl w:val="0"/>
        <w:tabs>
          <w:tab w:val="left" w:leader="hyphen" w:pos="7938"/>
        </w:tabs>
        <w:rPr>
          <w:smallCaps/>
          <w:sz w:val="32"/>
          <w:szCs w:val="32"/>
          <w:highlight w:val="lightGray"/>
        </w:rPr>
      </w:pPr>
    </w:p>
    <w:p w14:paraId="1D6E8321" w14:textId="77777777" w:rsidR="00090980" w:rsidRDefault="00090980" w:rsidP="00CA46DF">
      <w:pPr>
        <w:widowControl w:val="0"/>
        <w:tabs>
          <w:tab w:val="left" w:leader="hyphen" w:pos="7938"/>
        </w:tabs>
        <w:rPr>
          <w:smallCaps/>
          <w:sz w:val="32"/>
          <w:szCs w:val="32"/>
          <w:highlight w:val="lightGray"/>
        </w:rPr>
      </w:pPr>
    </w:p>
    <w:p w14:paraId="7FCEE3E6" w14:textId="77777777" w:rsidR="00090980" w:rsidRDefault="00090980" w:rsidP="00CA46DF">
      <w:pPr>
        <w:widowControl w:val="0"/>
        <w:tabs>
          <w:tab w:val="left" w:leader="hyphen" w:pos="7938"/>
        </w:tabs>
        <w:rPr>
          <w:smallCaps/>
          <w:sz w:val="32"/>
          <w:szCs w:val="32"/>
          <w:highlight w:val="lightGray"/>
        </w:rPr>
      </w:pPr>
    </w:p>
    <w:p w14:paraId="7861B984" w14:textId="77777777" w:rsidR="00090980" w:rsidRDefault="00090980" w:rsidP="00CA46DF">
      <w:pPr>
        <w:widowControl w:val="0"/>
        <w:tabs>
          <w:tab w:val="left" w:leader="hyphen" w:pos="7938"/>
        </w:tabs>
        <w:rPr>
          <w:smallCaps/>
          <w:sz w:val="32"/>
          <w:szCs w:val="32"/>
          <w:highlight w:val="lightGray"/>
        </w:rPr>
      </w:pPr>
    </w:p>
    <w:p w14:paraId="05EF0E37" w14:textId="77777777" w:rsidR="00090980" w:rsidRDefault="00090980" w:rsidP="00CA46DF">
      <w:pPr>
        <w:widowControl w:val="0"/>
        <w:tabs>
          <w:tab w:val="left" w:leader="hyphen" w:pos="7938"/>
        </w:tabs>
        <w:rPr>
          <w:smallCaps/>
          <w:sz w:val="32"/>
          <w:szCs w:val="32"/>
          <w:highlight w:val="lightGray"/>
        </w:rPr>
      </w:pPr>
    </w:p>
    <w:p w14:paraId="24B60E9E" w14:textId="77777777" w:rsidR="00090980" w:rsidRDefault="00090980" w:rsidP="00CA46DF">
      <w:pPr>
        <w:widowControl w:val="0"/>
        <w:tabs>
          <w:tab w:val="left" w:leader="hyphen" w:pos="7938"/>
        </w:tabs>
        <w:rPr>
          <w:smallCaps/>
          <w:sz w:val="32"/>
          <w:szCs w:val="32"/>
          <w:highlight w:val="lightGray"/>
        </w:rPr>
      </w:pPr>
    </w:p>
    <w:p w14:paraId="0FB1EA16" w14:textId="77777777" w:rsidR="00090980" w:rsidRDefault="00090980" w:rsidP="00CA46DF">
      <w:pPr>
        <w:widowControl w:val="0"/>
        <w:tabs>
          <w:tab w:val="left" w:leader="hyphen" w:pos="7938"/>
        </w:tabs>
        <w:rPr>
          <w:smallCaps/>
          <w:sz w:val="32"/>
          <w:szCs w:val="32"/>
          <w:highlight w:val="lightGray"/>
        </w:rPr>
      </w:pPr>
    </w:p>
    <w:p w14:paraId="14299406" w14:textId="77777777" w:rsidR="00090980" w:rsidRDefault="00090980" w:rsidP="00CA46DF">
      <w:pPr>
        <w:widowControl w:val="0"/>
        <w:tabs>
          <w:tab w:val="left" w:leader="hyphen" w:pos="7938"/>
        </w:tabs>
        <w:rPr>
          <w:smallCaps/>
          <w:sz w:val="32"/>
          <w:szCs w:val="32"/>
          <w:highlight w:val="lightGray"/>
        </w:rPr>
      </w:pPr>
    </w:p>
    <w:p w14:paraId="69A6E5D1" w14:textId="77777777" w:rsidR="00090980" w:rsidRDefault="00090980" w:rsidP="00CA46DF">
      <w:pPr>
        <w:widowControl w:val="0"/>
        <w:tabs>
          <w:tab w:val="left" w:leader="hyphen" w:pos="7938"/>
        </w:tabs>
        <w:rPr>
          <w:smallCaps/>
          <w:sz w:val="32"/>
          <w:szCs w:val="32"/>
          <w:highlight w:val="lightGray"/>
        </w:rPr>
      </w:pPr>
    </w:p>
    <w:p w14:paraId="138C6502" w14:textId="77777777" w:rsidR="00090980" w:rsidRDefault="00090980" w:rsidP="00CA46DF">
      <w:pPr>
        <w:widowControl w:val="0"/>
        <w:tabs>
          <w:tab w:val="left" w:leader="hyphen" w:pos="7938"/>
        </w:tabs>
        <w:rPr>
          <w:smallCaps/>
          <w:sz w:val="32"/>
          <w:szCs w:val="32"/>
          <w:highlight w:val="lightGray"/>
        </w:rPr>
      </w:pPr>
    </w:p>
    <w:p w14:paraId="3AF28306" w14:textId="77777777" w:rsidR="00090980" w:rsidRDefault="00090980" w:rsidP="00CA46DF">
      <w:pPr>
        <w:widowControl w:val="0"/>
        <w:tabs>
          <w:tab w:val="left" w:leader="hyphen" w:pos="7938"/>
        </w:tabs>
        <w:rPr>
          <w:smallCaps/>
          <w:sz w:val="32"/>
          <w:szCs w:val="32"/>
          <w:highlight w:val="lightGray"/>
        </w:rPr>
      </w:pPr>
    </w:p>
    <w:p w14:paraId="0989AE0B" w14:textId="77777777" w:rsidR="00090980" w:rsidRDefault="00090980" w:rsidP="00CA46DF">
      <w:pPr>
        <w:widowControl w:val="0"/>
        <w:tabs>
          <w:tab w:val="left" w:leader="hyphen" w:pos="7938"/>
        </w:tabs>
        <w:rPr>
          <w:smallCaps/>
          <w:sz w:val="32"/>
          <w:szCs w:val="32"/>
          <w:highlight w:val="lightGray"/>
        </w:rPr>
      </w:pPr>
    </w:p>
    <w:p w14:paraId="06B31445" w14:textId="77777777" w:rsidR="00090980" w:rsidRDefault="00090980" w:rsidP="00CA46DF">
      <w:pPr>
        <w:widowControl w:val="0"/>
        <w:tabs>
          <w:tab w:val="left" w:leader="hyphen" w:pos="7938"/>
        </w:tabs>
        <w:rPr>
          <w:smallCaps/>
          <w:sz w:val="32"/>
          <w:szCs w:val="32"/>
          <w:highlight w:val="lightGray"/>
        </w:rPr>
      </w:pPr>
    </w:p>
    <w:p w14:paraId="40D424C0" w14:textId="77777777" w:rsidR="00090980" w:rsidRDefault="00090980" w:rsidP="00CA46DF">
      <w:pPr>
        <w:widowControl w:val="0"/>
        <w:tabs>
          <w:tab w:val="left" w:leader="hyphen" w:pos="7938"/>
        </w:tabs>
        <w:rPr>
          <w:smallCaps/>
          <w:sz w:val="32"/>
          <w:szCs w:val="32"/>
          <w:highlight w:val="lightGray"/>
        </w:rPr>
      </w:pPr>
    </w:p>
    <w:p w14:paraId="07CB4BF6" w14:textId="77777777" w:rsidR="00090980" w:rsidRDefault="00090980" w:rsidP="00CA46DF">
      <w:pPr>
        <w:widowControl w:val="0"/>
        <w:tabs>
          <w:tab w:val="left" w:leader="hyphen" w:pos="7938"/>
        </w:tabs>
        <w:rPr>
          <w:smallCaps/>
          <w:sz w:val="32"/>
          <w:szCs w:val="32"/>
          <w:highlight w:val="lightGray"/>
        </w:rPr>
      </w:pPr>
    </w:p>
    <w:p w14:paraId="01ED1EBF" w14:textId="77777777" w:rsidR="00090980" w:rsidRDefault="00090980" w:rsidP="00CA46DF">
      <w:pPr>
        <w:widowControl w:val="0"/>
        <w:tabs>
          <w:tab w:val="left" w:leader="hyphen" w:pos="7938"/>
        </w:tabs>
        <w:rPr>
          <w:smallCaps/>
          <w:sz w:val="32"/>
          <w:szCs w:val="32"/>
          <w:highlight w:val="lightGray"/>
        </w:rPr>
      </w:pPr>
    </w:p>
    <w:p w14:paraId="119DB1B8" w14:textId="77777777" w:rsidR="00090980" w:rsidRDefault="00090980" w:rsidP="00CA46DF">
      <w:pPr>
        <w:widowControl w:val="0"/>
        <w:tabs>
          <w:tab w:val="left" w:leader="hyphen" w:pos="7938"/>
        </w:tabs>
        <w:rPr>
          <w:smallCaps/>
          <w:sz w:val="32"/>
          <w:szCs w:val="32"/>
          <w:highlight w:val="lightGray"/>
        </w:rPr>
      </w:pPr>
    </w:p>
    <w:p w14:paraId="433F219A" w14:textId="77777777" w:rsidR="00090980" w:rsidRDefault="00090980" w:rsidP="00CA46DF">
      <w:pPr>
        <w:widowControl w:val="0"/>
        <w:tabs>
          <w:tab w:val="left" w:leader="hyphen" w:pos="7938"/>
        </w:tabs>
        <w:rPr>
          <w:smallCaps/>
          <w:sz w:val="32"/>
          <w:szCs w:val="32"/>
          <w:highlight w:val="lightGray"/>
        </w:rPr>
      </w:pPr>
    </w:p>
    <w:p w14:paraId="198604F7" w14:textId="77777777" w:rsidR="00090980" w:rsidRDefault="00090980" w:rsidP="00CA46DF">
      <w:pPr>
        <w:widowControl w:val="0"/>
        <w:tabs>
          <w:tab w:val="left" w:leader="hyphen" w:pos="7938"/>
        </w:tabs>
        <w:rPr>
          <w:smallCaps/>
          <w:sz w:val="32"/>
          <w:szCs w:val="32"/>
          <w:highlight w:val="lightGray"/>
        </w:rPr>
      </w:pPr>
    </w:p>
    <w:p w14:paraId="14CDB771" w14:textId="7AF4B9BA" w:rsidR="00CA46DF" w:rsidRDefault="00CA46DF" w:rsidP="00CA46DF">
      <w:pPr>
        <w:widowControl w:val="0"/>
        <w:tabs>
          <w:tab w:val="left" w:leader="hyphen" w:pos="7938"/>
        </w:tabs>
        <w:rPr>
          <w:b/>
          <w:bCs/>
          <w:smallCaps/>
          <w:sz w:val="32"/>
          <w:szCs w:val="32"/>
          <w:rtl/>
        </w:rPr>
      </w:pPr>
      <w:r>
        <w:rPr>
          <w:smallCaps/>
          <w:sz w:val="32"/>
          <w:szCs w:val="32"/>
          <w:highlight w:val="lightGray"/>
        </w:rPr>
        <w:t>1.5</w:t>
      </w:r>
      <w:r w:rsidRPr="00D82A86">
        <w:rPr>
          <w:smallCaps/>
          <w:sz w:val="32"/>
          <w:szCs w:val="32"/>
          <w:highlight w:val="lightGray"/>
        </w:rPr>
        <w:t>-SCHEDULE</w:t>
      </w:r>
      <w:r w:rsidR="00CD5B28">
        <w:rPr>
          <w:smallCaps/>
          <w:sz w:val="32"/>
          <w:szCs w:val="32"/>
        </w:rPr>
        <w:t xml:space="preserve">    </w:t>
      </w:r>
    </w:p>
    <w:p w14:paraId="3D68E1B9" w14:textId="5F964143" w:rsidR="00CA46DF" w:rsidRPr="004367E6" w:rsidRDefault="00CA46DF" w:rsidP="004367E6">
      <w:pPr>
        <w:widowControl w:val="0"/>
        <w:tabs>
          <w:tab w:val="left" w:leader="hyphen" w:pos="7938"/>
        </w:tabs>
        <w:rPr>
          <w:b/>
          <w:bCs/>
          <w:smallCaps/>
          <w:sz w:val="32"/>
          <w:szCs w:val="32"/>
        </w:rPr>
      </w:pPr>
      <w:commentRangeStart w:id="27"/>
      <w:r>
        <w:rPr>
          <w:b/>
          <w:bCs/>
          <w:smallCaps/>
          <w:noProof/>
          <w:sz w:val="32"/>
          <w:szCs w:val="32"/>
        </w:rPr>
        <w:drawing>
          <wp:anchor distT="0" distB="0" distL="114300" distR="114300" simplePos="0" relativeHeight="251664896" behindDoc="0" locked="0" layoutInCell="1" allowOverlap="1" wp14:anchorId="1BE0BB14" wp14:editId="24349C6B">
            <wp:simplePos x="0" y="0"/>
            <wp:positionH relativeFrom="column">
              <wp:posOffset>-41275</wp:posOffset>
            </wp:positionH>
            <wp:positionV relativeFrom="paragraph">
              <wp:posOffset>0</wp:posOffset>
            </wp:positionV>
            <wp:extent cx="3720465" cy="4118610"/>
            <wp:effectExtent l="0" t="0" r="635" b="0"/>
            <wp:wrapTopAndBottom/>
            <wp:docPr id="118237778"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84968" name="صورة 111628496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0465" cy="4118610"/>
                    </a:xfrm>
                    <a:prstGeom prst="rect">
                      <a:avLst/>
                    </a:prstGeom>
                  </pic:spPr>
                </pic:pic>
              </a:graphicData>
            </a:graphic>
            <wp14:sizeRelH relativeFrom="margin">
              <wp14:pctWidth>0</wp14:pctWidth>
            </wp14:sizeRelH>
            <wp14:sizeRelV relativeFrom="margin">
              <wp14:pctHeight>0</wp14:pctHeight>
            </wp14:sizeRelV>
          </wp:anchor>
        </w:drawing>
      </w:r>
      <w:commentRangeEnd w:id="27"/>
      <w:r w:rsidR="00CA411C">
        <w:rPr>
          <w:rStyle w:val="CommentReference"/>
        </w:rPr>
        <w:commentReference w:id="27"/>
      </w:r>
    </w:p>
    <w:p w14:paraId="0F26B0CA" w14:textId="6B77A5CE" w:rsidR="004367E6" w:rsidRPr="004157A0" w:rsidRDefault="004157A0" w:rsidP="004157A0">
      <w:pPr>
        <w:widowControl w:val="0"/>
        <w:tabs>
          <w:tab w:val="left" w:leader="hyphen" w:pos="7938"/>
        </w:tabs>
        <w:rPr>
          <w:smallCaps/>
          <w:sz w:val="20"/>
          <w:szCs w:val="20"/>
        </w:rPr>
      </w:pPr>
      <w:r>
        <w:rPr>
          <w:smallCaps/>
          <w:sz w:val="20"/>
          <w:szCs w:val="20"/>
        </w:rPr>
        <w:t>figure2</w:t>
      </w:r>
    </w:p>
    <w:p w14:paraId="3696E004" w14:textId="77777777" w:rsidR="008147A1" w:rsidRDefault="008147A1" w:rsidP="00E07031">
      <w:pPr>
        <w:widowControl w:val="0"/>
        <w:tabs>
          <w:tab w:val="left" w:leader="hyphen" w:pos="7938"/>
        </w:tabs>
        <w:spacing w:line="360" w:lineRule="auto"/>
        <w:ind w:left="425"/>
        <w:rPr>
          <w:b/>
          <w:bCs/>
        </w:rPr>
      </w:pPr>
    </w:p>
    <w:p w14:paraId="4E55B0BF" w14:textId="77777777" w:rsidR="008147A1" w:rsidRDefault="008147A1" w:rsidP="00E07031">
      <w:pPr>
        <w:widowControl w:val="0"/>
        <w:tabs>
          <w:tab w:val="left" w:leader="hyphen" w:pos="7938"/>
        </w:tabs>
        <w:spacing w:line="360" w:lineRule="auto"/>
        <w:ind w:left="425"/>
        <w:rPr>
          <w:b/>
          <w:bCs/>
        </w:rPr>
      </w:pPr>
    </w:p>
    <w:p w14:paraId="5110D86A" w14:textId="36827669" w:rsidR="00F72121" w:rsidRPr="00F72121" w:rsidRDefault="00A340BD" w:rsidP="00CD5B28">
      <w:pPr>
        <w:widowControl w:val="0"/>
        <w:tabs>
          <w:tab w:val="left" w:leader="hyphen" w:pos="7938"/>
        </w:tabs>
        <w:spacing w:line="360" w:lineRule="auto"/>
        <w:ind w:left="425"/>
        <w:rPr>
          <w:b/>
          <w:bCs/>
        </w:rPr>
      </w:pPr>
      <w:r w:rsidRPr="00F72121">
        <w:rPr>
          <w:highlight w:val="lightGray"/>
        </w:rPr>
        <w:t>1</w:t>
      </w:r>
      <w:r w:rsidR="00105A5F" w:rsidRPr="00F72121">
        <w:rPr>
          <w:rFonts w:hint="cs"/>
          <w:highlight w:val="lightGray"/>
          <w:rtl/>
        </w:rPr>
        <w:t>.</w:t>
      </w:r>
      <w:r w:rsidR="008408A1" w:rsidRPr="00F72121">
        <w:rPr>
          <w:highlight w:val="lightGray"/>
        </w:rPr>
        <w:t>6</w:t>
      </w:r>
      <w:r w:rsidR="00105A5F" w:rsidRPr="00F72121">
        <w:rPr>
          <w:rFonts w:hint="cs"/>
          <w:highlight w:val="lightGray"/>
          <w:rtl/>
        </w:rPr>
        <w:t xml:space="preserve"> </w:t>
      </w:r>
      <w:r w:rsidR="00FE2CF2" w:rsidRPr="00F72121">
        <w:rPr>
          <w:rFonts w:eastAsia="Calibri"/>
          <w:highlight w:val="lightGray"/>
        </w:rPr>
        <w:t>Organizing of the Chapters</w:t>
      </w:r>
      <w:r w:rsidR="00F72121">
        <w:t xml:space="preserve"> </w:t>
      </w:r>
    </w:p>
    <w:p w14:paraId="0E4B3EC4" w14:textId="156FCF44" w:rsidR="00F72121" w:rsidRPr="00F72121" w:rsidRDefault="00F72121" w:rsidP="00F72121">
      <w:pPr>
        <w:widowControl w:val="0"/>
        <w:tabs>
          <w:tab w:val="left" w:leader="hyphen" w:pos="7938"/>
        </w:tabs>
        <w:spacing w:line="360" w:lineRule="auto"/>
        <w:ind w:left="425"/>
        <w:rPr>
          <w:b/>
          <w:bCs/>
        </w:rPr>
      </w:pPr>
      <w:r w:rsidRPr="00F72121">
        <w:t xml:space="preserve">Chapter 1: Introduction </w:t>
      </w:r>
    </w:p>
    <w:p w14:paraId="77B39A06" w14:textId="77777777" w:rsidR="00F72121" w:rsidRPr="00F72121" w:rsidRDefault="00F72121" w:rsidP="00F72121">
      <w:pPr>
        <w:widowControl w:val="0"/>
        <w:tabs>
          <w:tab w:val="left" w:leader="hyphen" w:pos="7938"/>
        </w:tabs>
        <w:spacing w:line="360" w:lineRule="auto"/>
        <w:ind w:left="425"/>
        <w:rPr>
          <w:b/>
          <w:bCs/>
        </w:rPr>
      </w:pPr>
      <w:r w:rsidRPr="00F72121">
        <w:t xml:space="preserve">In this chapter, I introduce the project and explain why it’s important. The project addresses the growing problem of violent content spreading online and how it negatively affects users, especially younger ones. The goal is to create a website that uses artificial intelligence to analyze images and videos to detect violent content. This system aims to help reduce exposure to such harmful material and make the online space safer for everyone.  </w:t>
      </w:r>
    </w:p>
    <w:p w14:paraId="7A555585" w14:textId="1120AC71" w:rsidR="00F72121" w:rsidRPr="00F72121" w:rsidRDefault="00F72121" w:rsidP="00F72121">
      <w:pPr>
        <w:widowControl w:val="0"/>
        <w:tabs>
          <w:tab w:val="left" w:leader="hyphen" w:pos="7938"/>
        </w:tabs>
        <w:spacing w:line="360" w:lineRule="auto"/>
        <w:ind w:left="425"/>
        <w:rPr>
          <w:b/>
          <w:bCs/>
        </w:rPr>
      </w:pPr>
      <w:r w:rsidRPr="00F72121">
        <w:t xml:space="preserve">Chapter 2: Literature Review </w:t>
      </w:r>
    </w:p>
    <w:p w14:paraId="36BECAA6" w14:textId="77777777" w:rsidR="00F72121" w:rsidRPr="00F72121" w:rsidRDefault="00F72121" w:rsidP="00F72121">
      <w:pPr>
        <w:widowControl w:val="0"/>
        <w:tabs>
          <w:tab w:val="left" w:leader="hyphen" w:pos="7938"/>
        </w:tabs>
        <w:spacing w:line="360" w:lineRule="auto"/>
        <w:ind w:left="425"/>
        <w:rPr>
          <w:b/>
          <w:bCs/>
        </w:rPr>
      </w:pPr>
      <w:r w:rsidRPr="00F72121">
        <w:t xml:space="preserve">This chapter covers the background research I did to better understand the topic. I explored previous studies and projects that focused on detecting violent content </w:t>
      </w:r>
      <w:r w:rsidRPr="00F72121">
        <w:lastRenderedPageBreak/>
        <w:t xml:space="preserve">using AI technologies. I also learned about key techniques, such as Convolutional Neural Networks (CNN), which are widely used in image and video analysis. This research provided the foundation I needed to build my project.  </w:t>
      </w:r>
    </w:p>
    <w:p w14:paraId="1E3A8A26" w14:textId="311C7FF1" w:rsidR="00F72121" w:rsidRPr="00F72121" w:rsidRDefault="00F72121" w:rsidP="00F72121">
      <w:pPr>
        <w:widowControl w:val="0"/>
        <w:tabs>
          <w:tab w:val="left" w:leader="hyphen" w:pos="7938"/>
        </w:tabs>
        <w:spacing w:line="360" w:lineRule="auto"/>
        <w:ind w:left="425"/>
        <w:rPr>
          <w:b/>
          <w:bCs/>
        </w:rPr>
      </w:pPr>
      <w:r w:rsidRPr="00F72121">
        <w:t xml:space="preserve">Chapter 3: Requirements Analysis  </w:t>
      </w:r>
    </w:p>
    <w:p w14:paraId="46D2A7CD" w14:textId="77777777" w:rsidR="00F72121" w:rsidRPr="00F72121" w:rsidRDefault="00F72121" w:rsidP="00F72121">
      <w:pPr>
        <w:widowControl w:val="0"/>
        <w:tabs>
          <w:tab w:val="left" w:leader="hyphen" w:pos="7938"/>
        </w:tabs>
        <w:spacing w:line="360" w:lineRule="auto"/>
        <w:ind w:left="425"/>
        <w:rPr>
          <w:b/>
          <w:bCs/>
        </w:rPr>
      </w:pPr>
      <w:r w:rsidRPr="00F72121">
        <w:t xml:space="preserve">Here, I outline the main requirements needed to complete the project:  </w:t>
      </w:r>
    </w:p>
    <w:p w14:paraId="1A7C2EB4" w14:textId="77777777" w:rsidR="00F72121" w:rsidRPr="00F72121" w:rsidRDefault="00F72121" w:rsidP="00F72121">
      <w:pPr>
        <w:widowControl w:val="0"/>
        <w:tabs>
          <w:tab w:val="left" w:leader="hyphen" w:pos="7938"/>
        </w:tabs>
        <w:spacing w:line="360" w:lineRule="auto"/>
        <w:ind w:left="425"/>
        <w:rPr>
          <w:b/>
          <w:bCs/>
        </w:rPr>
      </w:pPr>
      <w:r w:rsidRPr="00F72121">
        <w:t xml:space="preserve">- Functional requirements: The system should be able to analyze uploaded images and videos and give accurate results.  </w:t>
      </w:r>
    </w:p>
    <w:p w14:paraId="291870F4" w14:textId="77777777" w:rsidR="00F72121" w:rsidRPr="00F72121" w:rsidRDefault="00F72121" w:rsidP="00F72121">
      <w:pPr>
        <w:widowControl w:val="0"/>
        <w:tabs>
          <w:tab w:val="left" w:leader="hyphen" w:pos="7938"/>
        </w:tabs>
        <w:spacing w:line="360" w:lineRule="auto"/>
        <w:ind w:left="425"/>
        <w:rPr>
          <w:b/>
          <w:bCs/>
        </w:rPr>
      </w:pPr>
      <w:r w:rsidRPr="00F72121">
        <w:t xml:space="preserve">- Technical requirements: Tools like Python, Django, and TensorFlow will be used for development.  </w:t>
      </w:r>
    </w:p>
    <w:p w14:paraId="304FD6A0" w14:textId="7539FA9B" w:rsidR="00F72121" w:rsidRPr="00F72121" w:rsidRDefault="00F72121" w:rsidP="00F72121">
      <w:pPr>
        <w:widowControl w:val="0"/>
        <w:tabs>
          <w:tab w:val="left" w:leader="hyphen" w:pos="7938"/>
        </w:tabs>
        <w:spacing w:line="360" w:lineRule="auto"/>
        <w:ind w:left="425"/>
        <w:rPr>
          <w:b/>
          <w:bCs/>
        </w:rPr>
      </w:pPr>
      <w:r w:rsidRPr="00F72121">
        <w:t xml:space="preserve">- Constraints: Limitations include the size of the dataset and available resources for training the AI model.  </w:t>
      </w:r>
    </w:p>
    <w:p w14:paraId="01E9800F" w14:textId="4E58F6F8" w:rsidR="00F72121" w:rsidRPr="00F72121" w:rsidRDefault="00F72121" w:rsidP="00F72121">
      <w:pPr>
        <w:widowControl w:val="0"/>
        <w:tabs>
          <w:tab w:val="left" w:leader="hyphen" w:pos="7938"/>
        </w:tabs>
        <w:spacing w:line="360" w:lineRule="auto"/>
        <w:ind w:left="425"/>
        <w:rPr>
          <w:b/>
          <w:bCs/>
        </w:rPr>
      </w:pPr>
      <w:r w:rsidRPr="00F72121">
        <w:t xml:space="preserve">Chapter 4: System Design </w:t>
      </w:r>
    </w:p>
    <w:p w14:paraId="75E2814F" w14:textId="77777777" w:rsidR="00F72121" w:rsidRPr="00F72121" w:rsidRDefault="00F72121" w:rsidP="00F72121">
      <w:pPr>
        <w:widowControl w:val="0"/>
        <w:tabs>
          <w:tab w:val="left" w:leader="hyphen" w:pos="7938"/>
        </w:tabs>
        <w:spacing w:line="360" w:lineRule="auto"/>
        <w:ind w:left="425"/>
        <w:rPr>
          <w:b/>
          <w:bCs/>
        </w:rPr>
      </w:pPr>
      <w:r w:rsidRPr="00F72121">
        <w:t xml:space="preserve">In this chapter, I explain how the system is designed:  </w:t>
      </w:r>
    </w:p>
    <w:p w14:paraId="0D87A6F2" w14:textId="77777777" w:rsidR="00F72121" w:rsidRPr="00F72121" w:rsidRDefault="00F72121" w:rsidP="00F72121">
      <w:pPr>
        <w:widowControl w:val="0"/>
        <w:tabs>
          <w:tab w:val="left" w:leader="hyphen" w:pos="7938"/>
        </w:tabs>
        <w:spacing w:line="360" w:lineRule="auto"/>
        <w:ind w:left="425"/>
        <w:rPr>
          <w:b/>
          <w:bCs/>
        </w:rPr>
      </w:pPr>
      <w:r w:rsidRPr="00F72121">
        <w:t xml:space="preserve">- The AI model: I trained a model using labeled datasets to detect whether content is violent or not.  </w:t>
      </w:r>
    </w:p>
    <w:p w14:paraId="281C440B" w14:textId="77777777" w:rsidR="00F72121" w:rsidRPr="00F72121" w:rsidRDefault="00F72121" w:rsidP="00F72121">
      <w:pPr>
        <w:widowControl w:val="0"/>
        <w:tabs>
          <w:tab w:val="left" w:leader="hyphen" w:pos="7938"/>
        </w:tabs>
        <w:spacing w:line="360" w:lineRule="auto"/>
        <w:ind w:left="425"/>
        <w:rPr>
          <w:b/>
          <w:bCs/>
        </w:rPr>
      </w:pPr>
      <w:r w:rsidRPr="00F72121">
        <w:t xml:space="preserve">- Website structure: The backend was developed using Django or Flask, while the frontend uses HTML, CSS, and JavaScript for a user-friendly interface.  </w:t>
      </w:r>
    </w:p>
    <w:p w14:paraId="5F6B2154" w14:textId="77777777" w:rsidR="00F72121" w:rsidRPr="00F72121" w:rsidRDefault="00F72121" w:rsidP="00F72121">
      <w:pPr>
        <w:widowControl w:val="0"/>
        <w:tabs>
          <w:tab w:val="left" w:leader="hyphen" w:pos="7938"/>
        </w:tabs>
        <w:spacing w:line="360" w:lineRule="auto"/>
        <w:ind w:left="425"/>
        <w:rPr>
          <w:b/>
          <w:bCs/>
        </w:rPr>
      </w:pPr>
      <w:r w:rsidRPr="00F72121">
        <w:t xml:space="preserve">- Data flow: I describe how the system processes uploaded files, from the initial upload to showing the results to the user.  </w:t>
      </w:r>
    </w:p>
    <w:p w14:paraId="5AFF12E7" w14:textId="4BDFA005" w:rsidR="00F72121" w:rsidRPr="00F72121" w:rsidRDefault="00F72121" w:rsidP="00F72121">
      <w:pPr>
        <w:widowControl w:val="0"/>
        <w:tabs>
          <w:tab w:val="left" w:leader="hyphen" w:pos="7938"/>
        </w:tabs>
        <w:spacing w:line="360" w:lineRule="auto"/>
        <w:ind w:left="425"/>
        <w:rPr>
          <w:b/>
          <w:bCs/>
        </w:rPr>
      </w:pPr>
      <w:r w:rsidRPr="00F72121">
        <w:t xml:space="preserve">Chapter 5: Implementation and Results  </w:t>
      </w:r>
    </w:p>
    <w:p w14:paraId="3944EE44" w14:textId="45A1FEE5" w:rsidR="00F72121" w:rsidRPr="00F72121" w:rsidRDefault="00F72121" w:rsidP="00F72121">
      <w:pPr>
        <w:widowControl w:val="0"/>
        <w:tabs>
          <w:tab w:val="left" w:leader="hyphen" w:pos="7938"/>
        </w:tabs>
        <w:spacing w:line="360" w:lineRule="auto"/>
        <w:ind w:left="425"/>
        <w:rPr>
          <w:b/>
          <w:bCs/>
        </w:rPr>
      </w:pPr>
      <w:r w:rsidRPr="00F72121">
        <w:t xml:space="preserve">This chapter focuses on how the project was built and the results it produced. I explain the steps I took to train the AI model, connect it to the website, and test the system. The results showed that the system worked well in most cases, although some errors occurred in specific scenarios. Overall, the project achieved its goals, but there is still room for improvement.  </w:t>
      </w:r>
    </w:p>
    <w:p w14:paraId="24758C3C" w14:textId="312692AB" w:rsidR="00F72121" w:rsidRPr="00F72121" w:rsidRDefault="00F72121" w:rsidP="00F72121">
      <w:pPr>
        <w:widowControl w:val="0"/>
        <w:tabs>
          <w:tab w:val="left" w:leader="hyphen" w:pos="7938"/>
        </w:tabs>
        <w:spacing w:line="360" w:lineRule="auto"/>
        <w:ind w:left="425"/>
        <w:rPr>
          <w:b/>
          <w:bCs/>
        </w:rPr>
      </w:pPr>
      <w:r w:rsidRPr="00F72121">
        <w:t>Chapter 6: Conclusion and Recommendations</w:t>
      </w:r>
    </w:p>
    <w:p w14:paraId="163C764F" w14:textId="1E548906" w:rsidR="00F72121" w:rsidRDefault="00F72121" w:rsidP="00F72121">
      <w:pPr>
        <w:widowControl w:val="0"/>
        <w:tabs>
          <w:tab w:val="left" w:leader="hyphen" w:pos="7938"/>
        </w:tabs>
        <w:spacing w:line="360" w:lineRule="auto"/>
        <w:ind w:left="425"/>
        <w:rPr>
          <w:b/>
          <w:bCs/>
        </w:rPr>
      </w:pPr>
      <w:r w:rsidRPr="00F72121">
        <w:t xml:space="preserve">In this final chapter, I summarize the project and its outcomes. The system successfully analyzes and identifies violent content, which can be useful in many areas. However, I recommend further improvements, such as expanding the dataset to include more diverse examples and optimizing the system for real-time applications, like live content monitoring. </w:t>
      </w:r>
    </w:p>
    <w:p w14:paraId="16B02D06" w14:textId="77777777" w:rsidR="004D045C" w:rsidRPr="00E07031" w:rsidRDefault="004D045C" w:rsidP="00E07031">
      <w:pPr>
        <w:widowControl w:val="0"/>
        <w:tabs>
          <w:tab w:val="left" w:leader="hyphen" w:pos="7938"/>
        </w:tabs>
        <w:spacing w:line="360" w:lineRule="auto"/>
        <w:ind w:left="425"/>
        <w:rPr>
          <w:b/>
          <w:bCs/>
        </w:rPr>
      </w:pPr>
    </w:p>
    <w:p w14:paraId="6F2445B4" w14:textId="77777777" w:rsidR="006855D9" w:rsidRDefault="006855D9" w:rsidP="00C101FB">
      <w:pPr>
        <w:widowControl w:val="0"/>
        <w:tabs>
          <w:tab w:val="left" w:leader="hyphen" w:pos="7938"/>
        </w:tabs>
        <w:rPr>
          <w:szCs w:val="26"/>
        </w:rPr>
      </w:pPr>
    </w:p>
    <w:p w14:paraId="338D7C2D" w14:textId="77777777" w:rsidR="008147A1" w:rsidRDefault="008147A1" w:rsidP="00C101FB">
      <w:pPr>
        <w:widowControl w:val="0"/>
        <w:tabs>
          <w:tab w:val="left" w:leader="hyphen" w:pos="7938"/>
        </w:tabs>
        <w:rPr>
          <w:szCs w:val="26"/>
        </w:rPr>
      </w:pPr>
    </w:p>
    <w:p w14:paraId="4C2B19B2" w14:textId="77777777" w:rsidR="008147A1" w:rsidRPr="00270DFC" w:rsidRDefault="008147A1" w:rsidP="00C101FB">
      <w:pPr>
        <w:widowControl w:val="0"/>
        <w:tabs>
          <w:tab w:val="left" w:leader="hyphen" w:pos="7938"/>
        </w:tabs>
        <w:rPr>
          <w:szCs w:val="26"/>
        </w:rPr>
      </w:pPr>
    </w:p>
    <w:p w14:paraId="7BB1DFCF" w14:textId="7BF28025" w:rsidR="00995CA3" w:rsidRPr="00995CA3" w:rsidRDefault="00995CA3" w:rsidP="00995CA3">
      <w:pPr>
        <w:widowControl w:val="0"/>
        <w:tabs>
          <w:tab w:val="left" w:leader="hyphen" w:pos="7938"/>
        </w:tabs>
        <w:rPr>
          <w:b/>
          <w:bCs/>
          <w:sz w:val="32"/>
          <w:szCs w:val="32"/>
        </w:rPr>
      </w:pPr>
      <w:r w:rsidRPr="00995CA3">
        <w:rPr>
          <w:smallCaps/>
          <w:sz w:val="32"/>
          <w:szCs w:val="32"/>
        </w:rPr>
        <w:lastRenderedPageBreak/>
        <w:t>Chapter Two</w:t>
      </w:r>
      <w:r w:rsidRPr="00995CA3">
        <w:rPr>
          <w:sz w:val="32"/>
          <w:szCs w:val="32"/>
        </w:rPr>
        <w:t xml:space="preserve"> </w:t>
      </w:r>
    </w:p>
    <w:p w14:paraId="2B48C4C9" w14:textId="6EAB3080" w:rsidR="00995CA3" w:rsidRPr="00995CA3" w:rsidRDefault="00995CA3" w:rsidP="00995CA3">
      <w:pPr>
        <w:spacing w:before="240" w:after="240"/>
        <w:rPr>
          <w:b/>
          <w:bCs/>
          <w:sz w:val="22"/>
          <w:szCs w:val="22"/>
        </w:rPr>
      </w:pPr>
      <w:r w:rsidRPr="00995CA3">
        <w:rPr>
          <w:sz w:val="28"/>
        </w:rPr>
        <w:t>Introduction</w:t>
      </w:r>
      <w:r w:rsidRPr="00995CA3">
        <w:rPr>
          <w:sz w:val="22"/>
          <w:szCs w:val="22"/>
        </w:rPr>
        <w:t>:</w:t>
      </w:r>
    </w:p>
    <w:p w14:paraId="21B212B6" w14:textId="77777777" w:rsidR="00995CA3" w:rsidRPr="00995CA3" w:rsidRDefault="00995CA3" w:rsidP="00995CA3">
      <w:pPr>
        <w:spacing w:before="240" w:after="240"/>
        <w:rPr>
          <w:b/>
          <w:bCs/>
        </w:rPr>
      </w:pPr>
      <w:r w:rsidRPr="00995CA3">
        <w:t>This chapter explores the main ideas and concepts related to violence detection in videos. It begins by explaining the core concepts and different types of video classification. Next, it highlights important research in the field, highlighting the challenges, past studies, and existing theories.</w:t>
      </w:r>
    </w:p>
    <w:p w14:paraId="478492BA" w14:textId="77777777" w:rsidR="00995CA3" w:rsidRPr="00995CA3" w:rsidRDefault="00995CA3" w:rsidP="00995CA3">
      <w:pPr>
        <w:spacing w:before="240" w:after="240"/>
        <w:rPr>
          <w:b/>
          <w:bCs/>
          <w:sz w:val="22"/>
          <w:szCs w:val="22"/>
        </w:rPr>
      </w:pPr>
      <w:r w:rsidRPr="00995CA3">
        <w:t>Finally, this chapter introduces the proposed work, including the model and hypotheses, and illustrates how this study contributes to the advancement of the field.</w:t>
      </w:r>
    </w:p>
    <w:p w14:paraId="43FDD5C4" w14:textId="77777777" w:rsidR="00995CA3" w:rsidRPr="00995CA3" w:rsidRDefault="00995CA3" w:rsidP="00995CA3">
      <w:pPr>
        <w:spacing w:before="240" w:after="240"/>
        <w:rPr>
          <w:b/>
          <w:bCs/>
          <w:sz w:val="28"/>
        </w:rPr>
      </w:pPr>
      <w:r w:rsidRPr="00995CA3">
        <w:rPr>
          <w:sz w:val="28"/>
        </w:rPr>
        <w:t>Background:</w:t>
      </w:r>
    </w:p>
    <w:p w14:paraId="7BFEA521" w14:textId="77777777" w:rsidR="00995CA3" w:rsidRPr="00995CA3" w:rsidRDefault="00995CA3" w:rsidP="00995CA3">
      <w:pPr>
        <w:spacing w:before="240" w:after="240"/>
        <w:rPr>
          <w:b/>
          <w:bCs/>
        </w:rPr>
      </w:pPr>
      <w:r w:rsidRPr="00995CA3">
        <w:t>Concepts and Definitions:</w:t>
      </w:r>
    </w:p>
    <w:p w14:paraId="7311D686" w14:textId="77777777" w:rsidR="00995CA3" w:rsidRPr="00995CA3" w:rsidRDefault="00995CA3" w:rsidP="00995CA3">
      <w:pPr>
        <w:spacing w:before="240" w:after="240"/>
        <w:rPr>
          <w:b/>
          <w:bCs/>
          <w:sz w:val="22"/>
          <w:szCs w:val="22"/>
        </w:rPr>
      </w:pPr>
      <w:r w:rsidRPr="00995CA3">
        <w:rPr>
          <w:sz w:val="22"/>
          <w:szCs w:val="22"/>
        </w:rPr>
        <w:t xml:space="preserve">Video classification is a technique used in computer vision to analyze and categorize videos based on their content. For this project, the two types of categories are: violence (videos that show violent content) and non-violence (videos that do not show violent content). Machine learning models, like deep learning, are commonly used for these tasks as they are able to understand patterns in video data. </w:t>
      </w:r>
    </w:p>
    <w:p w14:paraId="0E5FD655" w14:textId="77777777" w:rsidR="00995CA3" w:rsidRPr="00995CA3" w:rsidRDefault="00995CA3" w:rsidP="00995CA3">
      <w:pPr>
        <w:spacing w:before="240" w:after="240"/>
        <w:rPr>
          <w:b/>
          <w:bCs/>
          <w:sz w:val="22"/>
          <w:szCs w:val="22"/>
        </w:rPr>
      </w:pPr>
      <w:r w:rsidRPr="00995CA3">
        <w:rPr>
          <w:sz w:val="22"/>
          <w:szCs w:val="22"/>
        </w:rPr>
        <w:t xml:space="preserve"> </w:t>
      </w:r>
    </w:p>
    <w:p w14:paraId="0DAE33E7" w14:textId="77777777" w:rsidR="00995CA3" w:rsidRPr="00995CA3" w:rsidRDefault="00995CA3" w:rsidP="00995CA3">
      <w:pPr>
        <w:spacing w:before="240" w:after="240"/>
        <w:rPr>
          <w:b/>
          <w:bCs/>
          <w:sz w:val="22"/>
          <w:szCs w:val="22"/>
        </w:rPr>
      </w:pPr>
      <w:commentRangeStart w:id="28"/>
      <w:r w:rsidRPr="00995CA3">
        <w:rPr>
          <w:sz w:val="22"/>
          <w:szCs w:val="22"/>
        </w:rPr>
        <w:t>Key terms in this study include:</w:t>
      </w:r>
    </w:p>
    <w:p w14:paraId="6F09E128" w14:textId="77777777" w:rsidR="00995CA3" w:rsidRPr="00995CA3" w:rsidRDefault="00995CA3" w:rsidP="00995CA3">
      <w:pPr>
        <w:numPr>
          <w:ilvl w:val="0"/>
          <w:numId w:val="35"/>
        </w:numPr>
        <w:spacing w:before="240" w:line="276" w:lineRule="auto"/>
        <w:rPr>
          <w:b/>
          <w:bCs/>
        </w:rPr>
      </w:pPr>
      <w:r w:rsidRPr="00995CA3">
        <w:rPr>
          <w:sz w:val="22"/>
          <w:szCs w:val="22"/>
        </w:rPr>
        <w:t>Frames: The images that make up a video.</w:t>
      </w:r>
    </w:p>
    <w:p w14:paraId="690FBD3B" w14:textId="77777777" w:rsidR="00995CA3" w:rsidRPr="00995CA3" w:rsidRDefault="00995CA3" w:rsidP="00995CA3">
      <w:pPr>
        <w:numPr>
          <w:ilvl w:val="0"/>
          <w:numId w:val="35"/>
        </w:numPr>
        <w:spacing w:line="276" w:lineRule="auto"/>
        <w:rPr>
          <w:b/>
          <w:bCs/>
        </w:rPr>
      </w:pPr>
      <w:r w:rsidRPr="00995CA3">
        <w:rPr>
          <w:sz w:val="22"/>
          <w:szCs w:val="22"/>
        </w:rPr>
        <w:t>3D Convolutional Layers: Neural network layers that analyze patterns in video frames across time.</w:t>
      </w:r>
    </w:p>
    <w:p w14:paraId="1BDB6A76" w14:textId="77777777" w:rsidR="00995CA3" w:rsidRPr="00995CA3" w:rsidRDefault="00995CA3" w:rsidP="00995CA3">
      <w:pPr>
        <w:numPr>
          <w:ilvl w:val="0"/>
          <w:numId w:val="35"/>
        </w:numPr>
        <w:spacing w:line="276" w:lineRule="auto"/>
        <w:rPr>
          <w:b/>
          <w:bCs/>
        </w:rPr>
      </w:pPr>
      <w:r w:rsidRPr="00995CA3">
        <w:rPr>
          <w:sz w:val="22"/>
          <w:szCs w:val="22"/>
        </w:rPr>
        <w:t>LSTM: A type of neural network layer that works with sequences of data, like video frames, to understand motion or time-based patterns.</w:t>
      </w:r>
    </w:p>
    <w:p w14:paraId="4B8FE52B" w14:textId="77777777" w:rsidR="00995CA3" w:rsidRPr="00995CA3" w:rsidRDefault="00995CA3" w:rsidP="00995CA3">
      <w:pPr>
        <w:spacing w:before="240" w:after="240"/>
        <w:rPr>
          <w:b/>
          <w:bCs/>
        </w:rPr>
      </w:pPr>
      <w:r w:rsidRPr="00995CA3">
        <w:t>Types:</w:t>
      </w:r>
    </w:p>
    <w:p w14:paraId="6A577437" w14:textId="77777777" w:rsidR="00995CA3" w:rsidRPr="00995CA3" w:rsidRDefault="00995CA3" w:rsidP="00995CA3">
      <w:pPr>
        <w:spacing w:before="240" w:after="240"/>
        <w:rPr>
          <w:b/>
          <w:bCs/>
          <w:sz w:val="22"/>
          <w:szCs w:val="22"/>
        </w:rPr>
      </w:pPr>
      <w:r w:rsidRPr="00995CA3">
        <w:rPr>
          <w:sz w:val="22"/>
          <w:szCs w:val="22"/>
        </w:rPr>
        <w:t>There are two main types of video classification:.</w:t>
      </w:r>
    </w:p>
    <w:p w14:paraId="38125AC4" w14:textId="77777777" w:rsidR="00995CA3" w:rsidRPr="00995CA3" w:rsidRDefault="00995CA3" w:rsidP="00995CA3">
      <w:pPr>
        <w:spacing w:before="240" w:after="240"/>
        <w:ind w:left="1080" w:hanging="360"/>
        <w:rPr>
          <w:b/>
          <w:bCs/>
        </w:rPr>
      </w:pPr>
      <w:r w:rsidRPr="00995CA3">
        <w:t>1.</w:t>
      </w:r>
      <w:r w:rsidRPr="00995CA3">
        <w:rPr>
          <w:sz w:val="13"/>
          <w:szCs w:val="13"/>
        </w:rPr>
        <w:t xml:space="preserve">     </w:t>
      </w:r>
      <w:r w:rsidRPr="00995CA3">
        <w:t>﻿﻿﻿</w:t>
      </w:r>
      <w:r w:rsidRPr="00995CA3">
        <w:rPr>
          <w:sz w:val="22"/>
          <w:szCs w:val="22"/>
        </w:rPr>
        <w:t>Action Recognition</w:t>
      </w:r>
      <w:r w:rsidRPr="00995CA3">
        <w:t>: This method focuses on identifying specific actions within videos, such as running, jumping, or fighting.</w:t>
      </w:r>
    </w:p>
    <w:p w14:paraId="3330E38D" w14:textId="77777777" w:rsidR="00995CA3" w:rsidRPr="00995CA3" w:rsidRDefault="00995CA3" w:rsidP="00995CA3">
      <w:pPr>
        <w:spacing w:before="240" w:after="240"/>
        <w:ind w:left="1080" w:hanging="360"/>
        <w:rPr>
          <w:b/>
          <w:bCs/>
        </w:rPr>
      </w:pPr>
      <w:r w:rsidRPr="00995CA3">
        <w:t>2.</w:t>
      </w:r>
      <w:r w:rsidRPr="00995CA3">
        <w:rPr>
          <w:sz w:val="13"/>
          <w:szCs w:val="13"/>
        </w:rPr>
        <w:t xml:space="preserve">     </w:t>
      </w:r>
      <w:r w:rsidRPr="00995CA3">
        <w:t>﻿﻿﻿</w:t>
      </w:r>
      <w:r w:rsidRPr="00995CA3">
        <w:rPr>
          <w:sz w:val="22"/>
          <w:szCs w:val="22"/>
        </w:rPr>
        <w:t>Content-Based Classification</w:t>
      </w:r>
      <w:r w:rsidRPr="00995CA3">
        <w:t>: This method categorizes videos based on their overall content, such as classifying them as violent or non-violent.</w:t>
      </w:r>
    </w:p>
    <w:p w14:paraId="75966399" w14:textId="77777777" w:rsidR="00995CA3" w:rsidRPr="00995CA3" w:rsidRDefault="00995CA3" w:rsidP="00995CA3">
      <w:pPr>
        <w:spacing w:before="240" w:after="240"/>
        <w:ind w:left="720"/>
        <w:rPr>
          <w:b/>
          <w:bCs/>
        </w:rPr>
      </w:pPr>
      <w:r w:rsidRPr="00995CA3">
        <w:t xml:space="preserve"> </w:t>
      </w:r>
    </w:p>
    <w:p w14:paraId="2577DA72" w14:textId="77777777" w:rsidR="00995CA3" w:rsidRPr="00995CA3" w:rsidRDefault="00995CA3" w:rsidP="00995CA3">
      <w:pPr>
        <w:spacing w:before="240" w:after="240"/>
        <w:rPr>
          <w:b/>
          <w:bCs/>
        </w:rPr>
      </w:pPr>
      <w:r w:rsidRPr="00995CA3">
        <w:t>This study classifies as content-based classification as its primary goal is to detect whether a video contains violence.</w:t>
      </w:r>
      <w:commentRangeEnd w:id="28"/>
      <w:r w:rsidR="00CA411C">
        <w:rPr>
          <w:rStyle w:val="CommentReference"/>
        </w:rPr>
        <w:commentReference w:id="28"/>
      </w:r>
    </w:p>
    <w:p w14:paraId="0204169E" w14:textId="77777777" w:rsidR="00995CA3" w:rsidRPr="00995CA3" w:rsidRDefault="00995CA3" w:rsidP="00995CA3">
      <w:pPr>
        <w:spacing w:before="240" w:after="240"/>
        <w:rPr>
          <w:b/>
          <w:bCs/>
        </w:rPr>
      </w:pPr>
      <w:r w:rsidRPr="00995CA3">
        <w:t xml:space="preserve"> </w:t>
      </w:r>
    </w:p>
    <w:p w14:paraId="71E45EA6" w14:textId="77777777" w:rsidR="00995CA3" w:rsidRPr="00995CA3" w:rsidRDefault="00995CA3" w:rsidP="00995CA3">
      <w:pPr>
        <w:spacing w:before="240" w:after="240"/>
        <w:rPr>
          <w:b/>
          <w:bCs/>
          <w:sz w:val="22"/>
          <w:szCs w:val="22"/>
        </w:rPr>
      </w:pPr>
      <w:r w:rsidRPr="00995CA3">
        <w:rPr>
          <w:sz w:val="22"/>
          <w:szCs w:val="22"/>
        </w:rPr>
        <w:t xml:space="preserve"> </w:t>
      </w:r>
    </w:p>
    <w:p w14:paraId="610FE96F" w14:textId="77777777" w:rsidR="00995CA3" w:rsidRPr="00995CA3" w:rsidRDefault="00995CA3" w:rsidP="00995CA3">
      <w:pPr>
        <w:spacing w:before="240" w:after="240"/>
        <w:rPr>
          <w:b/>
          <w:bCs/>
          <w:sz w:val="22"/>
          <w:szCs w:val="22"/>
        </w:rPr>
      </w:pPr>
      <w:r w:rsidRPr="00995CA3">
        <w:rPr>
          <w:sz w:val="22"/>
          <w:szCs w:val="22"/>
        </w:rPr>
        <w:t xml:space="preserve"> </w:t>
      </w:r>
    </w:p>
    <w:p w14:paraId="3A7B4415" w14:textId="77777777" w:rsidR="00995CA3" w:rsidRPr="00995CA3" w:rsidRDefault="00995CA3" w:rsidP="00995CA3">
      <w:pPr>
        <w:spacing w:before="240" w:after="240"/>
        <w:rPr>
          <w:b/>
          <w:bCs/>
          <w:sz w:val="32"/>
          <w:szCs w:val="32"/>
        </w:rPr>
      </w:pPr>
      <w:r w:rsidRPr="00995CA3">
        <w:rPr>
          <w:sz w:val="32"/>
          <w:szCs w:val="32"/>
        </w:rPr>
        <w:t>Related Work:</w:t>
      </w:r>
    </w:p>
    <w:p w14:paraId="25EF9DAA" w14:textId="77777777" w:rsidR="00995CA3" w:rsidRPr="00995CA3" w:rsidRDefault="00995CA3" w:rsidP="00995CA3">
      <w:pPr>
        <w:spacing w:before="240" w:after="240"/>
        <w:rPr>
          <w:b/>
          <w:bCs/>
        </w:rPr>
      </w:pPr>
      <w:r w:rsidRPr="00995CA3">
        <w:lastRenderedPageBreak/>
        <w:t>Issues Related to the Current Work:</w:t>
      </w:r>
    </w:p>
    <w:p w14:paraId="748059E6" w14:textId="77777777" w:rsidR="00995CA3" w:rsidRPr="00995CA3" w:rsidRDefault="00995CA3" w:rsidP="00995CA3">
      <w:pPr>
        <w:spacing w:before="240" w:after="240"/>
        <w:rPr>
          <w:b/>
          <w:bCs/>
        </w:rPr>
      </w:pPr>
      <w:commentRangeStart w:id="29"/>
      <w:r w:rsidRPr="00995CA3">
        <w:t>O</w:t>
      </w:r>
      <w:r w:rsidRPr="00995CA3">
        <w:rPr>
          <w:sz w:val="18"/>
          <w:szCs w:val="18"/>
        </w:rPr>
        <w:t>ne of the main challenges in detecting violence in videos is defining what exactly qualifies as "violence." This issue becomes more complicated when dealing with cartoon videos, where violence might appear exaggerated for comedic purposes. For example, a character hitting another with a frying pan in a cartoon is typically a joke, not actual violence. This is very different from scenes showing physical fights between two or more characters with visible traces of violence. Many methods focus on analyzing low-level visual features, such as color and motion, but these are often not enough for cartoons due to their unique artistic styles. Additionally, current systems face difficulties in balancing datasets and ensuring consistent accuracy across various types of videos</w:t>
      </w:r>
      <w:r w:rsidRPr="00995CA3">
        <w:t>.</w:t>
      </w:r>
      <w:commentRangeEnd w:id="29"/>
      <w:r w:rsidR="00CA411C">
        <w:rPr>
          <w:rStyle w:val="CommentReference"/>
        </w:rPr>
        <w:commentReference w:id="29"/>
      </w:r>
    </w:p>
    <w:p w14:paraId="7B05AFE8" w14:textId="77777777" w:rsidR="00995CA3" w:rsidRPr="00995CA3" w:rsidRDefault="00995CA3" w:rsidP="00995CA3">
      <w:pPr>
        <w:spacing w:before="240" w:after="240"/>
        <w:rPr>
          <w:b/>
          <w:bCs/>
          <w:sz w:val="22"/>
          <w:szCs w:val="22"/>
        </w:rPr>
      </w:pPr>
      <w:r w:rsidRPr="00995CA3">
        <w:rPr>
          <w:sz w:val="22"/>
          <w:szCs w:val="22"/>
        </w:rPr>
        <w:t xml:space="preserve"> </w:t>
      </w:r>
    </w:p>
    <w:p w14:paraId="243A51F1" w14:textId="77777777" w:rsidR="00995CA3" w:rsidRPr="00995CA3" w:rsidRDefault="00995CA3" w:rsidP="00995CA3">
      <w:pPr>
        <w:spacing w:before="240" w:after="240"/>
        <w:rPr>
          <w:b/>
          <w:bCs/>
        </w:rPr>
      </w:pPr>
      <w:r w:rsidRPr="00995CA3">
        <w:t>Previous Studies:</w:t>
      </w:r>
    </w:p>
    <w:p w14:paraId="6C664B5D" w14:textId="77777777" w:rsidR="00995CA3" w:rsidRPr="00995CA3" w:rsidRDefault="00995CA3" w:rsidP="00995CA3">
      <w:pPr>
        <w:spacing w:before="240" w:after="240"/>
        <w:rPr>
          <w:b/>
          <w:bCs/>
        </w:rPr>
      </w:pPr>
      <w:r w:rsidRPr="00995CA3">
        <w:t>Several studies have focused on violence detection in videos, primarily looking at real-life or movie scenes. These studies typically use techniques like audio-visual feature extraction and machine learning. Some notable examples include:</w:t>
      </w:r>
    </w:p>
    <w:p w14:paraId="2B660D32" w14:textId="77777777" w:rsidR="00995CA3" w:rsidRPr="00995CA3" w:rsidRDefault="00995CA3" w:rsidP="00995CA3">
      <w:pPr>
        <w:spacing w:before="240" w:after="240"/>
        <w:ind w:left="1080" w:hanging="360"/>
        <w:rPr>
          <w:b/>
          <w:bCs/>
        </w:rPr>
      </w:pPr>
      <w:commentRangeStart w:id="30"/>
      <w:r w:rsidRPr="00995CA3">
        <w:rPr>
          <w:rFonts w:ascii="Courier New" w:eastAsia="Courier New" w:hAnsi="Courier New" w:cs="Courier New"/>
          <w:sz w:val="18"/>
          <w:szCs w:val="18"/>
        </w:rPr>
        <w:t>o</w:t>
      </w:r>
      <w:r w:rsidRPr="00995CA3">
        <w:rPr>
          <w:sz w:val="13"/>
          <w:szCs w:val="13"/>
        </w:rPr>
        <w:t xml:space="preserve">   </w:t>
      </w:r>
      <w:r w:rsidRPr="00995CA3">
        <w:t>﻿﻿Giannakopoulos et al.: Combined audio and video features using the k-Nearest Neighbor method to classify violent scenes in movies.</w:t>
      </w:r>
    </w:p>
    <w:p w14:paraId="05150BE9" w14:textId="77777777" w:rsidR="00995CA3" w:rsidRPr="00995CA3" w:rsidRDefault="00995CA3" w:rsidP="00995CA3">
      <w:pPr>
        <w:spacing w:before="240" w:after="240"/>
        <w:ind w:left="1080" w:hanging="360"/>
        <w:rPr>
          <w:b/>
          <w:bCs/>
        </w:rPr>
      </w:pPr>
      <w:r w:rsidRPr="00995CA3">
        <w:rPr>
          <w:rFonts w:ascii="Courier New" w:eastAsia="Courier New" w:hAnsi="Courier New" w:cs="Courier New"/>
          <w:sz w:val="18"/>
          <w:szCs w:val="18"/>
        </w:rPr>
        <w:t>o</w:t>
      </w:r>
      <w:r w:rsidRPr="00995CA3">
        <w:rPr>
          <w:sz w:val="13"/>
          <w:szCs w:val="13"/>
        </w:rPr>
        <w:t xml:space="preserve">   </w:t>
      </w:r>
      <w:r w:rsidRPr="00995CA3">
        <w:t>﻿﻿Lin and Wang: Applied weakly-supervised learning techniques for violence detection in audio-visual content.</w:t>
      </w:r>
    </w:p>
    <w:p w14:paraId="1376ADD5" w14:textId="77777777" w:rsidR="00995CA3" w:rsidRPr="00995CA3" w:rsidRDefault="00995CA3" w:rsidP="00995CA3">
      <w:pPr>
        <w:spacing w:before="240" w:after="240"/>
        <w:ind w:left="1080" w:hanging="360"/>
        <w:rPr>
          <w:b/>
          <w:bCs/>
        </w:rPr>
      </w:pPr>
      <w:r w:rsidRPr="00995CA3">
        <w:rPr>
          <w:rFonts w:ascii="Courier New" w:eastAsia="Courier New" w:hAnsi="Courier New" w:cs="Courier New"/>
          <w:sz w:val="18"/>
          <w:szCs w:val="18"/>
        </w:rPr>
        <w:t>o</w:t>
      </w:r>
      <w:r w:rsidRPr="00995CA3">
        <w:rPr>
          <w:sz w:val="13"/>
          <w:szCs w:val="13"/>
        </w:rPr>
        <w:t xml:space="preserve">   </w:t>
      </w:r>
      <w:r w:rsidRPr="00995CA3">
        <w:t>﻿﻿Vu Lam et al.: Analyzed multiple features, such as motion and visual cues, to classify violent scenes.</w:t>
      </w:r>
      <w:commentRangeEnd w:id="30"/>
      <w:r w:rsidR="00CA411C">
        <w:rPr>
          <w:rStyle w:val="CommentReference"/>
        </w:rPr>
        <w:commentReference w:id="30"/>
      </w:r>
    </w:p>
    <w:p w14:paraId="4AF78318" w14:textId="77777777" w:rsidR="00995CA3" w:rsidRPr="00995CA3" w:rsidRDefault="00995CA3" w:rsidP="00995CA3">
      <w:pPr>
        <w:spacing w:before="240" w:after="240"/>
        <w:rPr>
          <w:b/>
          <w:bCs/>
        </w:rPr>
      </w:pPr>
      <w:r w:rsidRPr="00995CA3">
        <w:t>However, there has been less research on detecting violence in cartoons. One recent study proposed a knowledge-based system to detect violence in cartoon videos by analyzing objects and characters. While the framework successfully identified violent content, it faced challenges with character recognition due to limitations in the dataset.</w:t>
      </w:r>
    </w:p>
    <w:p w14:paraId="146D0AD6" w14:textId="77777777" w:rsidR="00995CA3" w:rsidRPr="00995CA3" w:rsidRDefault="00995CA3" w:rsidP="00995CA3">
      <w:pPr>
        <w:spacing w:before="240" w:after="240"/>
        <w:rPr>
          <w:b/>
          <w:bCs/>
          <w:sz w:val="22"/>
          <w:szCs w:val="22"/>
        </w:rPr>
      </w:pPr>
      <w:r w:rsidRPr="00995CA3">
        <w:rPr>
          <w:sz w:val="22"/>
          <w:szCs w:val="22"/>
        </w:rPr>
        <w:t xml:space="preserve"> </w:t>
      </w:r>
    </w:p>
    <w:p w14:paraId="3645626C" w14:textId="77777777" w:rsidR="00995CA3" w:rsidRPr="00995CA3" w:rsidRDefault="00995CA3" w:rsidP="00995CA3">
      <w:pPr>
        <w:spacing w:before="240" w:after="240"/>
        <w:rPr>
          <w:b/>
          <w:bCs/>
        </w:rPr>
      </w:pPr>
      <w:r w:rsidRPr="00995CA3">
        <w:t>Previous Theories/Frameworks/Systems:</w:t>
      </w:r>
    </w:p>
    <w:p w14:paraId="1EDDA94B" w14:textId="77777777" w:rsidR="00995CA3" w:rsidRPr="00995CA3" w:rsidRDefault="00995CA3" w:rsidP="00995CA3">
      <w:pPr>
        <w:spacing w:before="240" w:after="240"/>
        <w:rPr>
          <w:b/>
          <w:bCs/>
          <w:sz w:val="18"/>
          <w:szCs w:val="18"/>
        </w:rPr>
      </w:pPr>
      <w:commentRangeStart w:id="31"/>
      <w:r w:rsidRPr="00995CA3">
        <w:rPr>
          <w:sz w:val="18"/>
          <w:szCs w:val="18"/>
        </w:rPr>
        <w:t>Many existing systems combine low-level features (such as color and texture) with high-level features (such as character behavior and object context):</w:t>
      </w:r>
    </w:p>
    <w:p w14:paraId="38B476D7" w14:textId="77777777" w:rsidR="00995CA3" w:rsidRPr="00995CA3" w:rsidRDefault="00995CA3" w:rsidP="00995CA3">
      <w:pPr>
        <w:spacing w:before="240" w:after="240"/>
        <w:rPr>
          <w:b/>
          <w:bCs/>
          <w:sz w:val="18"/>
          <w:szCs w:val="18"/>
        </w:rPr>
      </w:pPr>
      <w:r w:rsidRPr="00995CA3">
        <w:rPr>
          <w:sz w:val="18"/>
          <w:szCs w:val="18"/>
        </w:rPr>
        <w:t xml:space="preserve"> </w:t>
      </w:r>
    </w:p>
    <w:p w14:paraId="7E3FF2B7" w14:textId="77777777" w:rsidR="00995CA3" w:rsidRPr="00995CA3" w:rsidRDefault="00995CA3" w:rsidP="00995CA3">
      <w:pPr>
        <w:spacing w:before="240" w:after="240"/>
        <w:ind w:left="1080" w:hanging="360"/>
        <w:rPr>
          <w:b/>
          <w:bCs/>
          <w:sz w:val="18"/>
          <w:szCs w:val="18"/>
        </w:rPr>
      </w:pPr>
      <w:r w:rsidRPr="00995CA3">
        <w:rPr>
          <w:rFonts w:ascii="Courier New" w:eastAsia="Courier New" w:hAnsi="Courier New" w:cs="Courier New"/>
          <w:sz w:val="18"/>
          <w:szCs w:val="18"/>
        </w:rPr>
        <w:t>o</w:t>
      </w:r>
      <w:r w:rsidRPr="00995CA3">
        <w:rPr>
          <w:sz w:val="13"/>
          <w:szCs w:val="13"/>
        </w:rPr>
        <w:t xml:space="preserve">   </w:t>
      </w:r>
      <w:r w:rsidRPr="00995CA3">
        <w:rPr>
          <w:sz w:val="18"/>
          <w:szCs w:val="18"/>
        </w:rPr>
        <w:t>﻿﻿Bag-of-Words (BoW) Frameworks: These are commonly used, combining audiovisual features to classify scenes.</w:t>
      </w:r>
    </w:p>
    <w:p w14:paraId="764F43CC" w14:textId="77777777" w:rsidR="00995CA3" w:rsidRPr="00995CA3" w:rsidRDefault="00995CA3" w:rsidP="00995CA3">
      <w:pPr>
        <w:spacing w:before="240" w:after="240"/>
        <w:ind w:left="1080" w:hanging="360"/>
        <w:rPr>
          <w:b/>
          <w:bCs/>
          <w:sz w:val="18"/>
          <w:szCs w:val="18"/>
        </w:rPr>
      </w:pPr>
      <w:r w:rsidRPr="00995CA3">
        <w:rPr>
          <w:rFonts w:ascii="Courier New" w:eastAsia="Courier New" w:hAnsi="Courier New" w:cs="Courier New"/>
          <w:sz w:val="18"/>
          <w:szCs w:val="18"/>
        </w:rPr>
        <w:t>o</w:t>
      </w:r>
      <w:r w:rsidRPr="00995CA3">
        <w:rPr>
          <w:sz w:val="13"/>
          <w:szCs w:val="13"/>
        </w:rPr>
        <w:t xml:space="preserve">   </w:t>
      </w:r>
      <w:r w:rsidRPr="00995CA3">
        <w:rPr>
          <w:sz w:val="18"/>
          <w:szCs w:val="18"/>
        </w:rPr>
        <w:t>﻿﻿Bayesian Probability Models: These models estimate the likelihood of violence based on extracted features.</w:t>
      </w:r>
    </w:p>
    <w:p w14:paraId="59E8E9E9" w14:textId="77777777" w:rsidR="00995CA3" w:rsidRPr="00995CA3" w:rsidRDefault="00995CA3" w:rsidP="00995CA3">
      <w:pPr>
        <w:spacing w:before="240" w:after="240"/>
        <w:ind w:left="1080" w:hanging="360"/>
        <w:rPr>
          <w:b/>
          <w:bCs/>
          <w:sz w:val="18"/>
          <w:szCs w:val="18"/>
        </w:rPr>
      </w:pPr>
      <w:r w:rsidRPr="00995CA3">
        <w:rPr>
          <w:rFonts w:ascii="Courier New" w:eastAsia="Courier New" w:hAnsi="Courier New" w:cs="Courier New"/>
          <w:sz w:val="18"/>
          <w:szCs w:val="18"/>
        </w:rPr>
        <w:t>o</w:t>
      </w:r>
      <w:r w:rsidRPr="00995CA3">
        <w:rPr>
          <w:sz w:val="13"/>
          <w:szCs w:val="13"/>
        </w:rPr>
        <w:t xml:space="preserve">   </w:t>
      </w:r>
      <w:r w:rsidRPr="00995CA3">
        <w:rPr>
          <w:sz w:val="18"/>
          <w:szCs w:val="18"/>
        </w:rPr>
        <w:t>﻿﻿Motion Intensity Analysis: This technique measures aggression by analyzing movement patterns in video frames.</w:t>
      </w:r>
    </w:p>
    <w:p w14:paraId="576272C6" w14:textId="77777777" w:rsidR="00995CA3" w:rsidRPr="00995CA3" w:rsidRDefault="00995CA3" w:rsidP="00995CA3">
      <w:pPr>
        <w:spacing w:before="240" w:after="240"/>
        <w:rPr>
          <w:b/>
          <w:bCs/>
        </w:rPr>
      </w:pPr>
      <w:r w:rsidRPr="00995CA3">
        <w:rPr>
          <w:sz w:val="18"/>
          <w:szCs w:val="18"/>
        </w:rPr>
        <w:t>While these systems have proven effective for real-life videos, they face challenges when applied to cartoons due to their abstract nature. As a result, cartoon-specific frameworks are emerging, which focus on character and object databases to enhance accuracy</w:t>
      </w:r>
      <w:r w:rsidRPr="00995CA3">
        <w:t>.</w:t>
      </w:r>
      <w:commentRangeEnd w:id="31"/>
      <w:r w:rsidR="00CA411C">
        <w:rPr>
          <w:rStyle w:val="CommentReference"/>
        </w:rPr>
        <w:commentReference w:id="31"/>
      </w:r>
    </w:p>
    <w:p w14:paraId="76D9FBAE" w14:textId="77777777" w:rsidR="00995CA3" w:rsidRPr="00995CA3" w:rsidRDefault="00995CA3" w:rsidP="00995CA3">
      <w:pPr>
        <w:spacing w:before="240" w:after="240"/>
        <w:rPr>
          <w:b/>
          <w:bCs/>
          <w:sz w:val="22"/>
          <w:szCs w:val="22"/>
        </w:rPr>
      </w:pPr>
      <w:r w:rsidRPr="00995CA3">
        <w:rPr>
          <w:sz w:val="22"/>
          <w:szCs w:val="22"/>
        </w:rPr>
        <w:t xml:space="preserve"> </w:t>
      </w:r>
    </w:p>
    <w:p w14:paraId="239935AD" w14:textId="77777777" w:rsidR="00995CA3" w:rsidRPr="00995CA3" w:rsidRDefault="00995CA3" w:rsidP="00995CA3">
      <w:pPr>
        <w:spacing w:before="240" w:after="240"/>
        <w:rPr>
          <w:b/>
          <w:bCs/>
          <w:sz w:val="22"/>
          <w:szCs w:val="22"/>
        </w:rPr>
      </w:pPr>
      <w:r w:rsidRPr="00995CA3">
        <w:rPr>
          <w:sz w:val="22"/>
          <w:szCs w:val="22"/>
        </w:rPr>
        <w:t xml:space="preserve"> </w:t>
      </w:r>
    </w:p>
    <w:p w14:paraId="47AD043D" w14:textId="77777777" w:rsidR="00995CA3" w:rsidRPr="00995CA3" w:rsidRDefault="00995CA3" w:rsidP="00995CA3">
      <w:pPr>
        <w:spacing w:before="240" w:after="240"/>
        <w:rPr>
          <w:b/>
          <w:bCs/>
          <w:sz w:val="28"/>
        </w:rPr>
      </w:pPr>
      <w:r w:rsidRPr="00995CA3">
        <w:rPr>
          <w:sz w:val="28"/>
        </w:rPr>
        <w:lastRenderedPageBreak/>
        <w:t>Proposed Work:</w:t>
      </w:r>
    </w:p>
    <w:p w14:paraId="5388828F" w14:textId="77777777" w:rsidR="00995CA3" w:rsidRPr="00995CA3" w:rsidRDefault="00995CA3" w:rsidP="00995CA3">
      <w:pPr>
        <w:spacing w:before="240" w:after="240"/>
        <w:rPr>
          <w:b/>
          <w:bCs/>
        </w:rPr>
      </w:pPr>
      <w:r w:rsidRPr="00995CA3">
        <w:t>Proposed Theory/Framework:</w:t>
      </w:r>
    </w:p>
    <w:p w14:paraId="37057F17" w14:textId="77777777" w:rsidR="00995CA3" w:rsidRPr="00995CA3" w:rsidRDefault="00995CA3" w:rsidP="00995CA3">
      <w:pPr>
        <w:spacing w:before="240" w:after="240"/>
        <w:rPr>
          <w:b/>
          <w:bCs/>
          <w:sz w:val="22"/>
          <w:szCs w:val="22"/>
        </w:rPr>
      </w:pPr>
      <w:commentRangeStart w:id="32"/>
      <w:r w:rsidRPr="00995CA3">
        <w:rPr>
          <w:sz w:val="22"/>
          <w:szCs w:val="22"/>
        </w:rPr>
        <w:t>The proposed framework in this study focuses on detecting violence in videos by analyzing both spatial and temporal features. The framework uses deep learning techniques to process video data and classify it into two categories: violence and non-violence. The main idea is to combine 3D convolutional layers to extract visual patterns from frames and LSTM layers to analyze the sequence of frames. This combination helps the model understand both the content and motion in videos, making it suitable for detecting violence.</w:t>
      </w:r>
    </w:p>
    <w:p w14:paraId="68E978B5" w14:textId="77777777" w:rsidR="00995CA3" w:rsidRPr="00995CA3" w:rsidRDefault="00995CA3" w:rsidP="00995CA3">
      <w:pPr>
        <w:spacing w:before="240" w:after="240"/>
        <w:rPr>
          <w:b/>
          <w:bCs/>
        </w:rPr>
      </w:pPr>
      <w:r w:rsidRPr="00995CA3">
        <w:t>Proposed Model/System:</w:t>
      </w:r>
    </w:p>
    <w:p w14:paraId="5FC8B269" w14:textId="77777777" w:rsidR="00995CA3" w:rsidRPr="00995CA3" w:rsidRDefault="00995CA3" w:rsidP="00995CA3">
      <w:pPr>
        <w:spacing w:before="240" w:after="240"/>
        <w:rPr>
          <w:b/>
          <w:bCs/>
          <w:sz w:val="22"/>
          <w:szCs w:val="22"/>
        </w:rPr>
      </w:pPr>
      <w:r w:rsidRPr="00995CA3">
        <w:rPr>
          <w:sz w:val="22"/>
          <w:szCs w:val="22"/>
        </w:rPr>
        <w:t>The proposed model for violence detection is based on a hybrid deep learning architecture that includes:</w:t>
      </w:r>
    </w:p>
    <w:p w14:paraId="31714D3F" w14:textId="77777777" w:rsidR="00995CA3" w:rsidRPr="00995CA3" w:rsidRDefault="00995CA3" w:rsidP="00995CA3">
      <w:pPr>
        <w:spacing w:before="240" w:after="240"/>
        <w:ind w:left="720" w:hanging="360"/>
        <w:rPr>
          <w:b/>
          <w:bCs/>
        </w:rPr>
      </w:pPr>
      <w:r w:rsidRPr="00995CA3">
        <w:t>1.</w:t>
      </w:r>
      <w:r w:rsidRPr="00995CA3">
        <w:rPr>
          <w:sz w:val="13"/>
          <w:szCs w:val="13"/>
        </w:rPr>
        <w:t xml:space="preserve">     </w:t>
      </w:r>
      <w:r w:rsidRPr="00995CA3">
        <w:t>3D Convolutional Layers: These layers are used to extract important features from video frames, such as shapes, colors, and patterns.</w:t>
      </w:r>
    </w:p>
    <w:p w14:paraId="62AD4154" w14:textId="77777777" w:rsidR="00995CA3" w:rsidRPr="00995CA3" w:rsidRDefault="00995CA3" w:rsidP="00995CA3">
      <w:pPr>
        <w:spacing w:before="240" w:after="240"/>
        <w:ind w:left="720" w:hanging="360"/>
        <w:rPr>
          <w:b/>
          <w:bCs/>
        </w:rPr>
      </w:pPr>
      <w:r w:rsidRPr="00995CA3">
        <w:t>2.</w:t>
      </w:r>
      <w:r w:rsidRPr="00995CA3">
        <w:rPr>
          <w:sz w:val="13"/>
          <w:szCs w:val="13"/>
        </w:rPr>
        <w:t xml:space="preserve">     </w:t>
      </w:r>
      <w:r w:rsidRPr="00995CA3">
        <w:t>﻿﻿﻿LSTM Layer: This layer analyzes how actions evolve over time by processing the sequence of frames.</w:t>
      </w:r>
    </w:p>
    <w:p w14:paraId="2BB00C62" w14:textId="77777777" w:rsidR="00995CA3" w:rsidRPr="00995CA3" w:rsidRDefault="00995CA3" w:rsidP="00995CA3">
      <w:pPr>
        <w:spacing w:before="240" w:after="240"/>
        <w:ind w:left="720" w:hanging="360"/>
        <w:rPr>
          <w:b/>
          <w:bCs/>
        </w:rPr>
      </w:pPr>
      <w:r w:rsidRPr="00995CA3">
        <w:t>3.</w:t>
      </w:r>
      <w:r w:rsidRPr="00995CA3">
        <w:rPr>
          <w:sz w:val="13"/>
          <w:szCs w:val="13"/>
        </w:rPr>
        <w:t xml:space="preserve">     </w:t>
      </w:r>
      <w:r w:rsidRPr="00995CA3">
        <w:t>﻿﻿﻿Dense Layers with Dropout: These layers help improve the model's accuracy and reduce the chances of overfitting.</w:t>
      </w:r>
      <w:commentRangeEnd w:id="32"/>
      <w:r w:rsidR="00CA411C">
        <w:rPr>
          <w:rStyle w:val="CommentReference"/>
        </w:rPr>
        <w:commentReference w:id="32"/>
      </w:r>
    </w:p>
    <w:p w14:paraId="1BD7CF6A" w14:textId="77777777" w:rsidR="00995CA3" w:rsidRPr="00995CA3" w:rsidRDefault="00995CA3" w:rsidP="00995CA3">
      <w:pPr>
        <w:spacing w:before="240" w:after="240"/>
        <w:rPr>
          <w:b/>
          <w:bCs/>
          <w:sz w:val="22"/>
          <w:szCs w:val="22"/>
        </w:rPr>
      </w:pPr>
      <w:r w:rsidRPr="00995CA3">
        <w:rPr>
          <w:sz w:val="22"/>
          <w:szCs w:val="22"/>
        </w:rPr>
        <w:t>The model processes videos by extracting 10 frames per video, resizing them to 64×64, and normalizing the pixel values. These steps ensure the data is consistent and ready for the model. The dataset used contains two categories: violence and non-violence. The model is trained using binary cross-entropy loss and accuracy as the evaluation metric.</w:t>
      </w:r>
    </w:p>
    <w:p w14:paraId="413CD7BF" w14:textId="77777777" w:rsidR="00995CA3" w:rsidRPr="00995CA3" w:rsidRDefault="00995CA3" w:rsidP="00995CA3">
      <w:pPr>
        <w:spacing w:before="240" w:after="240"/>
        <w:rPr>
          <w:b/>
          <w:bCs/>
        </w:rPr>
      </w:pPr>
      <w:r w:rsidRPr="00995CA3">
        <w:t>Issues Related to Proposed Work:</w:t>
      </w:r>
    </w:p>
    <w:p w14:paraId="562D83BE" w14:textId="77777777" w:rsidR="00995CA3" w:rsidRPr="00995CA3" w:rsidRDefault="00995CA3" w:rsidP="00995CA3">
      <w:pPr>
        <w:spacing w:before="240" w:after="240"/>
        <w:ind w:left="720" w:hanging="360"/>
        <w:rPr>
          <w:b/>
          <w:bCs/>
        </w:rPr>
      </w:pPr>
      <w:r w:rsidRPr="00995CA3">
        <w:t>1.</w:t>
      </w:r>
      <w:r w:rsidRPr="00995CA3">
        <w:rPr>
          <w:sz w:val="13"/>
          <w:szCs w:val="13"/>
        </w:rPr>
        <w:t xml:space="preserve">     </w:t>
      </w:r>
      <w:r w:rsidRPr="00995CA3">
        <w:t>Data Imbalance: There's an imbalance between the number of violent and nonviolent videos, and there are also duplicate videos, which could affect the model's ability to learn both categories equally.</w:t>
      </w:r>
    </w:p>
    <w:p w14:paraId="2B23E332" w14:textId="77777777" w:rsidR="00995CA3" w:rsidRPr="00995CA3" w:rsidRDefault="00995CA3" w:rsidP="00995CA3">
      <w:pPr>
        <w:spacing w:before="240" w:after="240"/>
        <w:ind w:left="720" w:hanging="360"/>
        <w:rPr>
          <w:b/>
          <w:bCs/>
        </w:rPr>
      </w:pPr>
      <w:r w:rsidRPr="00995CA3">
        <w:t>2.</w:t>
      </w:r>
      <w:r w:rsidRPr="00995CA3">
        <w:rPr>
          <w:sz w:val="13"/>
          <w:szCs w:val="13"/>
        </w:rPr>
        <w:t xml:space="preserve">     </w:t>
      </w:r>
      <w:r w:rsidRPr="00995CA3">
        <w:t>﻿﻿﻿Skipped Videos: Some videos were skipped during preprocessing because they were corrupted or didn't have enough frames, which reduced the size of the training dataset.</w:t>
      </w:r>
    </w:p>
    <w:p w14:paraId="1ACFC078" w14:textId="77777777" w:rsidR="00995CA3" w:rsidRPr="00995CA3" w:rsidRDefault="00995CA3" w:rsidP="00995CA3">
      <w:pPr>
        <w:spacing w:before="240" w:after="240"/>
        <w:ind w:left="720" w:hanging="360"/>
        <w:rPr>
          <w:b/>
          <w:bCs/>
        </w:rPr>
      </w:pPr>
      <w:r w:rsidRPr="00995CA3">
        <w:t>3.</w:t>
      </w:r>
      <w:r w:rsidRPr="00995CA3">
        <w:rPr>
          <w:sz w:val="13"/>
          <w:szCs w:val="13"/>
        </w:rPr>
        <w:t xml:space="preserve">     </w:t>
      </w:r>
      <w:r w:rsidRPr="00995CA3">
        <w:t>﻿﻿﻿Overfitting Risk: The model might overfit to the training data, especially with a small dataset, which could affect how well it works on new data.</w:t>
      </w:r>
    </w:p>
    <w:p w14:paraId="2F178420" w14:textId="77777777" w:rsidR="00995CA3" w:rsidRPr="00995CA3" w:rsidRDefault="00995CA3" w:rsidP="00995CA3">
      <w:pPr>
        <w:spacing w:before="240" w:after="240"/>
        <w:ind w:left="720" w:hanging="360"/>
        <w:rPr>
          <w:b/>
          <w:bCs/>
        </w:rPr>
      </w:pPr>
      <w:r w:rsidRPr="00995CA3">
        <w:t>4.</w:t>
      </w:r>
      <w:r w:rsidRPr="00995CA3">
        <w:rPr>
          <w:sz w:val="13"/>
          <w:szCs w:val="13"/>
        </w:rPr>
        <w:t xml:space="preserve">     </w:t>
      </w:r>
      <w:r w:rsidRPr="00995CA3">
        <w:t>﻿﻿﻿Edge Cases: Some actions in videos, like intense sports or playful aggression, might confuse the model because they look similar to violent behavior.</w:t>
      </w:r>
    </w:p>
    <w:p w14:paraId="343492DF" w14:textId="77777777" w:rsidR="00995CA3" w:rsidRPr="00995CA3" w:rsidRDefault="00995CA3" w:rsidP="00995CA3">
      <w:pPr>
        <w:spacing w:before="240" w:after="240"/>
        <w:rPr>
          <w:b/>
          <w:bCs/>
        </w:rPr>
      </w:pPr>
      <w:r w:rsidRPr="00995CA3">
        <w:t xml:space="preserve"> </w:t>
      </w:r>
    </w:p>
    <w:p w14:paraId="5FF34748" w14:textId="77777777" w:rsidR="00995CA3" w:rsidRPr="00995CA3" w:rsidRDefault="00995CA3" w:rsidP="00995CA3">
      <w:pPr>
        <w:spacing w:before="240" w:after="240"/>
        <w:rPr>
          <w:b/>
          <w:bCs/>
        </w:rPr>
      </w:pPr>
      <w:r w:rsidRPr="00995CA3">
        <w:t xml:space="preserve"> </w:t>
      </w:r>
    </w:p>
    <w:p w14:paraId="13027FEF" w14:textId="77777777" w:rsidR="00995CA3" w:rsidRPr="00995CA3" w:rsidRDefault="00995CA3" w:rsidP="00995CA3">
      <w:pPr>
        <w:spacing w:before="240" w:after="240"/>
        <w:rPr>
          <w:b/>
          <w:bCs/>
        </w:rPr>
      </w:pPr>
      <w:r w:rsidRPr="00995CA3">
        <w:t>Proposed Hypotheses:</w:t>
      </w:r>
    </w:p>
    <w:p w14:paraId="61F2A114" w14:textId="77777777" w:rsidR="00995CA3" w:rsidRPr="00995CA3" w:rsidRDefault="00995CA3" w:rsidP="00995CA3">
      <w:pPr>
        <w:spacing w:before="240" w:after="240"/>
        <w:rPr>
          <w:b/>
          <w:bCs/>
          <w:sz w:val="22"/>
          <w:szCs w:val="22"/>
        </w:rPr>
      </w:pPr>
      <w:r w:rsidRPr="00995CA3">
        <w:rPr>
          <w:sz w:val="22"/>
          <w:szCs w:val="22"/>
        </w:rPr>
        <w:t>1.Using 3D Convolutional Layers combined with LSTM will help the model detect violence more effectively by analyzing both visual patterns and motion.</w:t>
      </w:r>
    </w:p>
    <w:p w14:paraId="341A7161" w14:textId="77777777" w:rsidR="00995CA3" w:rsidRPr="00995CA3" w:rsidRDefault="00995CA3" w:rsidP="00995CA3">
      <w:pPr>
        <w:spacing w:before="240" w:after="240"/>
        <w:rPr>
          <w:b/>
          <w:bCs/>
          <w:sz w:val="22"/>
          <w:szCs w:val="22"/>
        </w:rPr>
      </w:pPr>
      <w:r w:rsidRPr="00995CA3">
        <w:rPr>
          <w:sz w:val="22"/>
          <w:szCs w:val="22"/>
        </w:rPr>
        <w:lastRenderedPageBreak/>
        <w:t>﻿﻿﻿2.Preprocessing the videos to extract 10 frames will provide enough data for the model to classify the videos accurately.</w:t>
      </w:r>
    </w:p>
    <w:p w14:paraId="757C6C67" w14:textId="77777777" w:rsidR="00995CA3" w:rsidRPr="00995CA3" w:rsidRDefault="00995CA3" w:rsidP="00995CA3">
      <w:pPr>
        <w:spacing w:before="240" w:after="240"/>
        <w:rPr>
          <w:b/>
          <w:bCs/>
          <w:sz w:val="22"/>
          <w:szCs w:val="22"/>
        </w:rPr>
      </w:pPr>
      <w:r w:rsidRPr="00995CA3">
        <w:rPr>
          <w:sz w:val="22"/>
          <w:szCs w:val="22"/>
        </w:rPr>
        <w:t>﻿﻿3.Adding more balanced and diverse data to the training set will improve the model's performance and help it generalize better.</w:t>
      </w:r>
    </w:p>
    <w:p w14:paraId="4157A746" w14:textId="77777777" w:rsidR="00995CA3" w:rsidRPr="00995CA3" w:rsidRDefault="00995CA3" w:rsidP="00995CA3">
      <w:pPr>
        <w:spacing w:before="240" w:after="240"/>
        <w:rPr>
          <w:b/>
          <w:bCs/>
        </w:rPr>
      </w:pPr>
      <w:r w:rsidRPr="00995CA3">
        <w:rPr>
          <w:sz w:val="22"/>
          <w:szCs w:val="22"/>
        </w:rPr>
        <w:t>﻿﻿﻿4.Adjusting hyperparameters and using regularization techniques like dropout will reduce overfitting and make the model more reliable</w:t>
      </w:r>
      <w:r w:rsidRPr="00995CA3">
        <w:t>.</w:t>
      </w:r>
    </w:p>
    <w:p w14:paraId="5AB90C02" w14:textId="77777777" w:rsidR="00995CA3" w:rsidRPr="00995CA3" w:rsidRDefault="00995CA3" w:rsidP="00995CA3">
      <w:pPr>
        <w:spacing w:before="240" w:after="240"/>
        <w:rPr>
          <w:b/>
          <w:bCs/>
        </w:rPr>
      </w:pPr>
      <w:r w:rsidRPr="00995CA3">
        <w:t xml:space="preserve"> </w:t>
      </w:r>
    </w:p>
    <w:p w14:paraId="080E91EE" w14:textId="77777777" w:rsidR="00995CA3" w:rsidRPr="00995CA3" w:rsidRDefault="00995CA3" w:rsidP="00995CA3">
      <w:pPr>
        <w:pStyle w:val="Heading3"/>
        <w:keepNext w:val="0"/>
        <w:keepLines w:val="0"/>
        <w:spacing w:before="280"/>
        <w:rPr>
          <w:b w:val="0"/>
          <w:bCs w:val="0"/>
          <w:color w:val="000000"/>
          <w:sz w:val="28"/>
          <w:szCs w:val="28"/>
        </w:rPr>
      </w:pPr>
      <w:bookmarkStart w:id="33" w:name="_yh0r4znimqrd" w:colFirst="0" w:colLast="0"/>
      <w:bookmarkEnd w:id="33"/>
      <w:r w:rsidRPr="00995CA3">
        <w:rPr>
          <w:b w:val="0"/>
          <w:bCs w:val="0"/>
          <w:color w:val="000000"/>
          <w:sz w:val="28"/>
          <w:szCs w:val="28"/>
        </w:rPr>
        <w:t>Summary:</w:t>
      </w:r>
    </w:p>
    <w:p w14:paraId="32010BD6" w14:textId="77777777" w:rsidR="00995CA3" w:rsidRPr="00995CA3" w:rsidRDefault="00995CA3" w:rsidP="00995CA3">
      <w:pPr>
        <w:spacing w:before="240" w:after="240"/>
        <w:rPr>
          <w:b/>
          <w:bCs/>
        </w:rPr>
      </w:pPr>
      <w:r w:rsidRPr="00995CA3">
        <w:t>In this chapter, we covered the key concepts and previous research related to violence detection in videos. We started by explaining the basics of video classification, focusing on detecting violence and non-violence. We also discussed the challenges in this field, such as defining what counts as violence and dealing with complex video data.</w:t>
      </w:r>
    </w:p>
    <w:p w14:paraId="6D2FE94E" w14:textId="77777777" w:rsidR="00995CA3" w:rsidRPr="00995CA3" w:rsidRDefault="00995CA3" w:rsidP="00995CA3">
      <w:pPr>
        <w:spacing w:before="240" w:after="240"/>
        <w:rPr>
          <w:b/>
          <w:bCs/>
        </w:rPr>
      </w:pPr>
      <w:r w:rsidRPr="00995CA3">
        <w:t>The section on related work showed that many studies have focused on real-life videos, using methods like audio-visual features and machine learning. However, fewer studies have tackled the detection of violence in cartoons or abstract videos, which require different techniques due to their unique styles.</w:t>
      </w:r>
    </w:p>
    <w:p w14:paraId="621649FF" w14:textId="77777777" w:rsidR="00995CA3" w:rsidRPr="00995CA3" w:rsidRDefault="00995CA3" w:rsidP="00995CA3">
      <w:pPr>
        <w:spacing w:before="240" w:after="240"/>
        <w:rPr>
          <w:b/>
          <w:bCs/>
        </w:rPr>
      </w:pPr>
      <w:r w:rsidRPr="00995CA3">
        <w:t>For the proposed work, we introduced a framework that uses deep learning to classify videos. The model combines 3D convolutional layers and LSTM layers to capture both visual and motion features. We also highlighted issues like data imbalance and overfitting and suggested hypotheses to improve the system's accuracy and reliability.</w:t>
      </w:r>
    </w:p>
    <w:p w14:paraId="0C21B4CD" w14:textId="77777777" w:rsidR="00995CA3" w:rsidRPr="00995CA3" w:rsidRDefault="00995CA3" w:rsidP="00995CA3">
      <w:pPr>
        <w:rPr>
          <w:b/>
          <w:bCs/>
        </w:rPr>
      </w:pPr>
    </w:p>
    <w:p w14:paraId="0FD27C5A" w14:textId="77777777" w:rsidR="00923EBE" w:rsidRPr="00270DFC" w:rsidRDefault="00923EBE" w:rsidP="00C101FB">
      <w:pPr>
        <w:widowControl w:val="0"/>
        <w:tabs>
          <w:tab w:val="left" w:leader="hyphen" w:pos="7938"/>
        </w:tabs>
        <w:rPr>
          <w:b/>
          <w:bCs/>
          <w:szCs w:val="26"/>
        </w:rPr>
      </w:pPr>
    </w:p>
    <w:p w14:paraId="72B7D6C0" w14:textId="77777777" w:rsidR="00CA411C" w:rsidRDefault="00CA411C" w:rsidP="00C101FB">
      <w:pPr>
        <w:widowControl w:val="0"/>
        <w:tabs>
          <w:tab w:val="left" w:leader="hyphen" w:pos="7938"/>
        </w:tabs>
        <w:rPr>
          <w:ins w:id="34" w:author="Arwa Edl." w:date="2024-11-30T16:07:00Z"/>
          <w:smallCaps/>
          <w:sz w:val="32"/>
          <w:szCs w:val="32"/>
        </w:rPr>
      </w:pPr>
      <w:ins w:id="35" w:author="Arwa Edl." w:date="2024-11-30T16:07:00Z">
        <w:r>
          <w:rPr>
            <w:smallCaps/>
            <w:sz w:val="32"/>
            <w:szCs w:val="32"/>
          </w:rPr>
          <w:br/>
        </w:r>
      </w:ins>
    </w:p>
    <w:p w14:paraId="21727F14" w14:textId="77777777" w:rsidR="00CA411C" w:rsidRDefault="00CA411C">
      <w:pPr>
        <w:rPr>
          <w:ins w:id="36" w:author="Arwa Edl." w:date="2024-11-30T16:07:00Z"/>
          <w:smallCaps/>
          <w:sz w:val="32"/>
          <w:szCs w:val="32"/>
        </w:rPr>
      </w:pPr>
      <w:ins w:id="37" w:author="Arwa Edl." w:date="2024-11-30T16:07:00Z">
        <w:r>
          <w:rPr>
            <w:smallCaps/>
            <w:sz w:val="32"/>
            <w:szCs w:val="32"/>
          </w:rPr>
          <w:br w:type="page"/>
        </w:r>
      </w:ins>
    </w:p>
    <w:p w14:paraId="18F954C0" w14:textId="11B680A9" w:rsidR="00923EBE" w:rsidRPr="00995CA3" w:rsidRDefault="00923EBE" w:rsidP="00C101FB">
      <w:pPr>
        <w:widowControl w:val="0"/>
        <w:tabs>
          <w:tab w:val="left" w:leader="hyphen" w:pos="7938"/>
        </w:tabs>
        <w:rPr>
          <w:b/>
          <w:bCs/>
          <w:sz w:val="32"/>
          <w:szCs w:val="32"/>
        </w:rPr>
      </w:pPr>
      <w:r w:rsidRPr="00995CA3">
        <w:rPr>
          <w:smallCaps/>
          <w:sz w:val="32"/>
          <w:szCs w:val="32"/>
        </w:rPr>
        <w:lastRenderedPageBreak/>
        <w:t>C</w:t>
      </w:r>
      <w:r w:rsidR="00814B1F" w:rsidRPr="00995CA3">
        <w:rPr>
          <w:smallCaps/>
          <w:sz w:val="32"/>
          <w:szCs w:val="32"/>
        </w:rPr>
        <w:t xml:space="preserve">hapter </w:t>
      </w:r>
      <w:commentRangeStart w:id="38"/>
      <w:r w:rsidR="00814B1F" w:rsidRPr="00995CA3">
        <w:rPr>
          <w:smallCaps/>
          <w:sz w:val="32"/>
          <w:szCs w:val="32"/>
        </w:rPr>
        <w:t>Three</w:t>
      </w:r>
      <w:commentRangeEnd w:id="38"/>
      <w:r w:rsidR="00CA411C">
        <w:rPr>
          <w:rStyle w:val="CommentReference"/>
        </w:rPr>
        <w:commentReference w:id="38"/>
      </w:r>
      <w:r w:rsidRPr="00995CA3">
        <w:rPr>
          <w:sz w:val="32"/>
          <w:szCs w:val="32"/>
        </w:rPr>
        <w:t xml:space="preserve"> </w:t>
      </w:r>
    </w:p>
    <w:p w14:paraId="5BB5BDCD" w14:textId="77777777" w:rsidR="0045610C" w:rsidRPr="00977A18" w:rsidRDefault="0045610C" w:rsidP="0045610C">
      <w:pPr>
        <w:spacing w:before="100" w:beforeAutospacing="1" w:after="100" w:afterAutospacing="1"/>
        <w:outlineLvl w:val="3"/>
        <w:rPr>
          <w:b/>
          <w:bCs/>
          <w:sz w:val="32"/>
          <w:szCs w:val="32"/>
        </w:rPr>
      </w:pPr>
      <w:r w:rsidRPr="00977A18">
        <w:rPr>
          <w:sz w:val="32"/>
          <w:szCs w:val="32"/>
        </w:rPr>
        <w:t>Methodology Approach:</w:t>
      </w:r>
    </w:p>
    <w:p w14:paraId="663F444D" w14:textId="77777777" w:rsidR="0045610C" w:rsidRPr="0045610C" w:rsidRDefault="0045610C" w:rsidP="0045610C">
      <w:pPr>
        <w:spacing w:before="100" w:beforeAutospacing="1" w:after="100" w:afterAutospacing="1"/>
        <w:outlineLvl w:val="4"/>
        <w:rPr>
          <w:b/>
          <w:bCs/>
          <w:sz w:val="28"/>
        </w:rPr>
      </w:pPr>
      <w:r w:rsidRPr="0045610C">
        <w:rPr>
          <w:sz w:val="28"/>
        </w:rPr>
        <w:t>Type of Selected Method:</w:t>
      </w:r>
    </w:p>
    <w:p w14:paraId="242C2E38" w14:textId="77777777" w:rsidR="0045610C" w:rsidRPr="0045610C" w:rsidRDefault="0045610C" w:rsidP="0045610C">
      <w:pPr>
        <w:spacing w:before="100" w:beforeAutospacing="1" w:after="100" w:afterAutospacing="1"/>
        <w:rPr>
          <w:b/>
          <w:bCs/>
        </w:rPr>
      </w:pPr>
      <w:r w:rsidRPr="0045610C">
        <w:t>This study uses a quantitative research method with a focus on deep learning techniques. The approach involves training a machine learning model on labeled video data to classify videos as violent or non-violent. The chosen method is based on numerical data and uses mathematical models to evaluate performance.</w:t>
      </w:r>
    </w:p>
    <w:p w14:paraId="4DF5D191" w14:textId="77777777" w:rsidR="0045610C" w:rsidRPr="0045610C" w:rsidRDefault="0045610C" w:rsidP="0045610C">
      <w:pPr>
        <w:spacing w:before="100" w:beforeAutospacing="1" w:after="100" w:afterAutospacing="1"/>
        <w:outlineLvl w:val="4"/>
        <w:rPr>
          <w:b/>
          <w:bCs/>
          <w:sz w:val="28"/>
        </w:rPr>
      </w:pPr>
      <w:r w:rsidRPr="0045610C">
        <w:rPr>
          <w:sz w:val="28"/>
        </w:rPr>
        <w:t>Study Procedure:</w:t>
      </w:r>
    </w:p>
    <w:p w14:paraId="6A757C7E" w14:textId="77777777" w:rsidR="0045610C" w:rsidRPr="0045610C" w:rsidRDefault="0045610C" w:rsidP="0045610C">
      <w:pPr>
        <w:spacing w:before="100" w:beforeAutospacing="1" w:after="100" w:afterAutospacing="1"/>
        <w:rPr>
          <w:b/>
          <w:bCs/>
        </w:rPr>
      </w:pPr>
      <w:r w:rsidRPr="0045610C">
        <w:t>The study followed a systematic procedure to ensure accurate results. It includes the following steps:</w:t>
      </w:r>
    </w:p>
    <w:p w14:paraId="3835DF4A" w14:textId="77777777" w:rsidR="0045610C" w:rsidRPr="0045610C" w:rsidRDefault="0045610C" w:rsidP="0045610C">
      <w:pPr>
        <w:numPr>
          <w:ilvl w:val="0"/>
          <w:numId w:val="41"/>
        </w:numPr>
        <w:spacing w:before="100" w:beforeAutospacing="1" w:after="100" w:afterAutospacing="1"/>
        <w:rPr>
          <w:b/>
          <w:bCs/>
        </w:rPr>
      </w:pPr>
      <w:r w:rsidRPr="0045610C">
        <w:t>Data Preprocessing: Videos were processed to extract 10 frames per video, resized to 64×64, and normalized to prepare them for the model.</w:t>
      </w:r>
    </w:p>
    <w:p w14:paraId="05C3FAD8" w14:textId="77777777" w:rsidR="0045610C" w:rsidRPr="0045610C" w:rsidRDefault="0045610C" w:rsidP="0045610C">
      <w:pPr>
        <w:numPr>
          <w:ilvl w:val="0"/>
          <w:numId w:val="41"/>
        </w:numPr>
        <w:spacing w:before="100" w:beforeAutospacing="1" w:after="100" w:afterAutospacing="1"/>
        <w:rPr>
          <w:b/>
          <w:bCs/>
        </w:rPr>
      </w:pPr>
      <w:r w:rsidRPr="0045610C">
        <w:t>Model Development: A hybrid deep learning model was created using 3D convolutional layers to extract spatial features and LSTM layers to analyze motion.</w:t>
      </w:r>
    </w:p>
    <w:p w14:paraId="4A7AE598" w14:textId="77777777" w:rsidR="0045610C" w:rsidRPr="0045610C" w:rsidRDefault="0045610C" w:rsidP="0045610C">
      <w:pPr>
        <w:numPr>
          <w:ilvl w:val="0"/>
          <w:numId w:val="41"/>
        </w:numPr>
        <w:spacing w:before="100" w:beforeAutospacing="1" w:after="100" w:afterAutospacing="1"/>
        <w:rPr>
          <w:b/>
          <w:bCs/>
        </w:rPr>
      </w:pPr>
      <w:r w:rsidRPr="0045610C">
        <w:t>Training and Evaluation: The model was trained using a dataset with two categories (violence and non-violence) and evaluated using metrics like accuracy, precision, recall, and F1-score.</w:t>
      </w:r>
    </w:p>
    <w:p w14:paraId="67C6C9BD" w14:textId="77777777" w:rsidR="0045610C" w:rsidRPr="0045610C" w:rsidRDefault="0045610C" w:rsidP="0045610C">
      <w:pPr>
        <w:spacing w:before="100" w:beforeAutospacing="1" w:after="100" w:afterAutospacing="1"/>
        <w:outlineLvl w:val="5"/>
        <w:rPr>
          <w:b/>
          <w:bCs/>
          <w:sz w:val="28"/>
        </w:rPr>
      </w:pPr>
      <w:r w:rsidRPr="0045610C">
        <w:rPr>
          <w:sz w:val="28"/>
        </w:rPr>
        <w:t>Data Collection and Analysis:</w:t>
      </w:r>
    </w:p>
    <w:p w14:paraId="0A7A0495" w14:textId="10694C53" w:rsidR="00696706" w:rsidRDefault="00620A76" w:rsidP="00696706">
      <w:pPr>
        <w:widowControl w:val="0"/>
        <w:tabs>
          <w:tab w:val="left" w:leader="hyphen" w:pos="7938"/>
        </w:tabs>
        <w:spacing w:line="360" w:lineRule="auto"/>
        <w:rPr>
          <w:b/>
          <w:bCs/>
          <w:color w:val="000000" w:themeColor="text1"/>
        </w:rPr>
      </w:pPr>
      <w:r w:rsidRPr="00E07031">
        <w:rPr>
          <w:color w:val="000000" w:themeColor="text1"/>
        </w:rPr>
        <w:t xml:space="preserve">   3.3.2.1 Requirements</w:t>
      </w:r>
      <w:r w:rsidR="00E07031">
        <w:rPr>
          <w:color w:val="000000" w:themeColor="text1"/>
        </w:rPr>
        <w:t xml:space="preserve"> </w:t>
      </w:r>
      <w:r w:rsidR="00E07031" w:rsidRPr="00706421">
        <w:rPr>
          <w:color w:val="000000" w:themeColor="text1"/>
          <w:highlight w:val="red"/>
          <w:rPrChange w:id="39" w:author="Arwa Edl." w:date="2024-11-30T16:08:00Z">
            <w:rPr>
              <w:color w:val="000000" w:themeColor="text1"/>
            </w:rPr>
          </w:rPrChange>
        </w:rPr>
        <w:t>-------------------------</w:t>
      </w:r>
      <w:r w:rsidR="00E151B5" w:rsidRPr="00706421">
        <w:rPr>
          <w:color w:val="000000" w:themeColor="text1"/>
          <w:highlight w:val="red"/>
          <w:rPrChange w:id="40" w:author="Arwa Edl." w:date="2024-11-30T16:08:00Z">
            <w:rPr>
              <w:color w:val="000000" w:themeColor="text1"/>
            </w:rPr>
          </w:rPrChange>
        </w:rPr>
        <w:t>----------------------------------</w:t>
      </w:r>
      <w:r w:rsidR="00E07031" w:rsidRPr="00706421">
        <w:rPr>
          <w:color w:val="000000" w:themeColor="text1"/>
          <w:highlight w:val="red"/>
          <w:rPrChange w:id="41" w:author="Arwa Edl." w:date="2024-11-30T16:08:00Z">
            <w:rPr>
              <w:color w:val="000000" w:themeColor="text1"/>
            </w:rPr>
          </w:rPrChange>
        </w:rPr>
        <w:t>3</w:t>
      </w:r>
    </w:p>
    <w:p w14:paraId="3F4D58E1" w14:textId="77777777" w:rsidR="00696706" w:rsidRDefault="00696706" w:rsidP="00696706">
      <w:pPr>
        <w:widowControl w:val="0"/>
        <w:tabs>
          <w:tab w:val="left" w:leader="hyphen" w:pos="7938"/>
        </w:tabs>
        <w:spacing w:line="360" w:lineRule="auto"/>
        <w:rPr>
          <w:b/>
          <w:bCs/>
          <w:color w:val="000000" w:themeColor="text1"/>
        </w:rPr>
      </w:pPr>
    </w:p>
    <w:p w14:paraId="162B814D" w14:textId="77777777" w:rsidR="00BF5B61" w:rsidRDefault="00BF5B61" w:rsidP="00696706">
      <w:pPr>
        <w:widowControl w:val="0"/>
        <w:tabs>
          <w:tab w:val="left" w:leader="hyphen" w:pos="7938"/>
        </w:tabs>
        <w:spacing w:line="360" w:lineRule="auto"/>
        <w:rPr>
          <w:b/>
          <w:bCs/>
          <w:color w:val="000000" w:themeColor="text1"/>
        </w:rPr>
      </w:pPr>
    </w:p>
    <w:p w14:paraId="5A656303" w14:textId="2CF72241" w:rsidR="00696706" w:rsidRDefault="00696706" w:rsidP="00696706">
      <w:pPr>
        <w:pStyle w:val="ListParagraph"/>
        <w:widowControl w:val="0"/>
        <w:numPr>
          <w:ilvl w:val="0"/>
          <w:numId w:val="24"/>
        </w:numPr>
        <w:tabs>
          <w:tab w:val="left" w:leader="hyphen" w:pos="7938"/>
        </w:tabs>
        <w:bidi w:val="0"/>
        <w:spacing w:line="360" w:lineRule="auto"/>
        <w:rPr>
          <w:rFonts w:cs="Times New Roman"/>
          <w:color w:val="000000" w:themeColor="text1"/>
          <w:sz w:val="24"/>
          <w:szCs w:val="24"/>
        </w:rPr>
      </w:pPr>
      <w:r>
        <w:rPr>
          <w:rFonts w:cs="Times New Roman"/>
          <w:color w:val="000000" w:themeColor="text1"/>
          <w:sz w:val="24"/>
          <w:szCs w:val="24"/>
        </w:rPr>
        <w:t xml:space="preserve">Hardware </w:t>
      </w:r>
      <w:r w:rsidRPr="00E07031">
        <w:rPr>
          <w:rFonts w:cs="Times New Roman"/>
          <w:color w:val="000000" w:themeColor="text1"/>
          <w:sz w:val="24"/>
          <w:szCs w:val="24"/>
        </w:rPr>
        <w:t>Requirements</w:t>
      </w:r>
      <w:r>
        <w:rPr>
          <w:rFonts w:cs="Times New Roman"/>
          <w:color w:val="000000" w:themeColor="text1"/>
          <w:sz w:val="24"/>
          <w:szCs w:val="24"/>
        </w:rPr>
        <w:t>:</w:t>
      </w:r>
    </w:p>
    <w:p w14:paraId="717173EE" w14:textId="6AE1321A" w:rsidR="00696706" w:rsidRDefault="00696706" w:rsidP="00696706">
      <w:pPr>
        <w:pStyle w:val="ListParagraph"/>
        <w:widowControl w:val="0"/>
        <w:numPr>
          <w:ilvl w:val="0"/>
          <w:numId w:val="25"/>
        </w:numPr>
        <w:tabs>
          <w:tab w:val="left" w:leader="hyphen" w:pos="7938"/>
        </w:tabs>
        <w:bidi w:val="0"/>
        <w:spacing w:line="360" w:lineRule="auto"/>
        <w:rPr>
          <w:rFonts w:cs="Times New Roman"/>
          <w:color w:val="000000" w:themeColor="text1"/>
          <w:sz w:val="24"/>
          <w:szCs w:val="24"/>
        </w:rPr>
      </w:pPr>
      <w:r>
        <w:rPr>
          <w:rFonts w:cs="Times New Roman"/>
          <w:color w:val="000000" w:themeColor="text1"/>
          <w:sz w:val="24"/>
          <w:szCs w:val="24"/>
        </w:rPr>
        <w:t xml:space="preserve">10GB free Storage memory </w:t>
      </w:r>
    </w:p>
    <w:p w14:paraId="4117A07A" w14:textId="638C385A" w:rsidR="00BF5B61" w:rsidRPr="005B4F73" w:rsidRDefault="00696706" w:rsidP="005B4F73">
      <w:pPr>
        <w:pStyle w:val="ListParagraph"/>
        <w:widowControl w:val="0"/>
        <w:numPr>
          <w:ilvl w:val="0"/>
          <w:numId w:val="25"/>
        </w:numPr>
        <w:tabs>
          <w:tab w:val="left" w:leader="hyphen" w:pos="7938"/>
        </w:tabs>
        <w:bidi w:val="0"/>
        <w:spacing w:line="360" w:lineRule="auto"/>
        <w:rPr>
          <w:rFonts w:cs="Times New Roman"/>
          <w:color w:val="000000" w:themeColor="text1"/>
          <w:sz w:val="24"/>
          <w:szCs w:val="24"/>
        </w:rPr>
      </w:pPr>
      <w:r>
        <w:rPr>
          <w:rFonts w:cs="Times New Roman"/>
          <w:color w:val="000000" w:themeColor="text1"/>
          <w:sz w:val="24"/>
          <w:szCs w:val="24"/>
        </w:rPr>
        <w:t>Minimum of 8 GB RAM</w:t>
      </w:r>
    </w:p>
    <w:p w14:paraId="4C43B170" w14:textId="68322024" w:rsidR="00696706" w:rsidRPr="005B4F73" w:rsidRDefault="00696706" w:rsidP="00CA411C">
      <w:pPr>
        <w:pStyle w:val="ListParagraph"/>
        <w:widowControl w:val="0"/>
        <w:numPr>
          <w:ilvl w:val="0"/>
          <w:numId w:val="24"/>
        </w:numPr>
        <w:tabs>
          <w:tab w:val="left" w:leader="hyphen" w:pos="7938"/>
        </w:tabs>
        <w:bidi w:val="0"/>
        <w:spacing w:line="360" w:lineRule="auto"/>
        <w:rPr>
          <w:rFonts w:cs="Times New Roman"/>
          <w:color w:val="000000" w:themeColor="text1"/>
          <w:sz w:val="24"/>
          <w:szCs w:val="24"/>
        </w:rPr>
      </w:pPr>
      <w:r w:rsidRPr="005B4F73">
        <w:rPr>
          <w:rFonts w:cs="Times New Roman"/>
          <w:color w:val="000000" w:themeColor="text1"/>
          <w:sz w:val="24"/>
          <w:szCs w:val="24"/>
        </w:rPr>
        <w:t>Software Requirements</w:t>
      </w:r>
      <w:r w:rsidR="005B4F73">
        <w:rPr>
          <w:rFonts w:cs="Times New Roman"/>
          <w:color w:val="000000" w:themeColor="text1"/>
          <w:sz w:val="24"/>
          <w:szCs w:val="24"/>
        </w:rPr>
        <w:t>:</w:t>
      </w:r>
    </w:p>
    <w:p w14:paraId="5606E634" w14:textId="5ABA70E4" w:rsidR="00696706" w:rsidRPr="005B4F73" w:rsidRDefault="00696706" w:rsidP="00696706">
      <w:pPr>
        <w:pStyle w:val="ListParagraph"/>
        <w:widowControl w:val="0"/>
        <w:numPr>
          <w:ilvl w:val="0"/>
          <w:numId w:val="25"/>
        </w:numPr>
        <w:tabs>
          <w:tab w:val="left" w:leader="hyphen" w:pos="7938"/>
        </w:tabs>
        <w:bidi w:val="0"/>
        <w:spacing w:line="360" w:lineRule="auto"/>
        <w:rPr>
          <w:rFonts w:cs="Times New Roman"/>
          <w:color w:val="000000" w:themeColor="text1"/>
          <w:sz w:val="24"/>
          <w:szCs w:val="24"/>
        </w:rPr>
      </w:pPr>
      <w:r w:rsidRPr="005B4F73">
        <w:rPr>
          <w:rFonts w:cs="Times New Roman"/>
          <w:color w:val="000000" w:themeColor="text1"/>
          <w:sz w:val="24"/>
          <w:szCs w:val="24"/>
        </w:rPr>
        <w:t xml:space="preserve">Python </w:t>
      </w:r>
      <w:r w:rsidR="00BF5B61" w:rsidRPr="005B4F73">
        <w:rPr>
          <w:rFonts w:cs="Times New Roman"/>
          <w:color w:val="000000" w:themeColor="text1"/>
          <w:sz w:val="24"/>
          <w:szCs w:val="24"/>
        </w:rPr>
        <w:t xml:space="preserve">3.9 and above  </w:t>
      </w:r>
    </w:p>
    <w:p w14:paraId="48044FC7" w14:textId="39C5C761" w:rsidR="00696706" w:rsidRPr="005B4F73" w:rsidRDefault="00696706" w:rsidP="00696706">
      <w:pPr>
        <w:pStyle w:val="ListParagraph"/>
        <w:widowControl w:val="0"/>
        <w:numPr>
          <w:ilvl w:val="0"/>
          <w:numId w:val="25"/>
        </w:numPr>
        <w:tabs>
          <w:tab w:val="left" w:leader="hyphen" w:pos="7938"/>
        </w:tabs>
        <w:bidi w:val="0"/>
        <w:spacing w:line="360" w:lineRule="auto"/>
        <w:rPr>
          <w:rFonts w:cs="Times New Roman"/>
          <w:color w:val="000000" w:themeColor="text1"/>
          <w:sz w:val="24"/>
          <w:szCs w:val="24"/>
        </w:rPr>
      </w:pPr>
      <w:r w:rsidRPr="005B4F73">
        <w:rPr>
          <w:rFonts w:cs="Times New Roman"/>
          <w:color w:val="000000" w:themeColor="text1"/>
          <w:sz w:val="24"/>
          <w:szCs w:val="24"/>
        </w:rPr>
        <w:t xml:space="preserve">TensorFlow Library’s </w:t>
      </w:r>
    </w:p>
    <w:p w14:paraId="5C341A98" w14:textId="000ECF30" w:rsidR="00696706" w:rsidRPr="005B4F73" w:rsidRDefault="00696706" w:rsidP="00696706">
      <w:pPr>
        <w:pStyle w:val="ListParagraph"/>
        <w:widowControl w:val="0"/>
        <w:numPr>
          <w:ilvl w:val="0"/>
          <w:numId w:val="25"/>
        </w:numPr>
        <w:tabs>
          <w:tab w:val="left" w:leader="hyphen" w:pos="7938"/>
        </w:tabs>
        <w:bidi w:val="0"/>
        <w:spacing w:line="360" w:lineRule="auto"/>
        <w:rPr>
          <w:rFonts w:cs="Times New Roman"/>
          <w:color w:val="000000" w:themeColor="text1"/>
          <w:sz w:val="24"/>
          <w:szCs w:val="24"/>
        </w:rPr>
      </w:pPr>
      <w:r w:rsidRPr="005B4F73">
        <w:rPr>
          <w:rFonts w:cs="Times New Roman"/>
          <w:color w:val="000000" w:themeColor="text1"/>
          <w:sz w:val="24"/>
          <w:szCs w:val="24"/>
        </w:rPr>
        <w:t xml:space="preserve">OpenCV for video processing </w:t>
      </w:r>
    </w:p>
    <w:p w14:paraId="51E5EFF9" w14:textId="497421F9" w:rsidR="00696706" w:rsidRPr="005B4F73" w:rsidRDefault="00696706" w:rsidP="00696706">
      <w:pPr>
        <w:pStyle w:val="ListParagraph"/>
        <w:widowControl w:val="0"/>
        <w:numPr>
          <w:ilvl w:val="0"/>
          <w:numId w:val="25"/>
        </w:numPr>
        <w:tabs>
          <w:tab w:val="left" w:leader="hyphen" w:pos="7938"/>
        </w:tabs>
        <w:bidi w:val="0"/>
        <w:spacing w:line="360" w:lineRule="auto"/>
        <w:rPr>
          <w:rFonts w:cs="Times New Roman"/>
          <w:color w:val="000000" w:themeColor="text1"/>
          <w:sz w:val="24"/>
          <w:szCs w:val="24"/>
        </w:rPr>
      </w:pPr>
      <w:r w:rsidRPr="005B4F73">
        <w:rPr>
          <w:rFonts w:cs="Times New Roman"/>
          <w:color w:val="000000" w:themeColor="text1"/>
          <w:sz w:val="24"/>
          <w:szCs w:val="24"/>
        </w:rPr>
        <w:t xml:space="preserve">NumPy for using 3D arrays </w:t>
      </w:r>
    </w:p>
    <w:p w14:paraId="604076A0" w14:textId="180B7922" w:rsidR="00696706" w:rsidRPr="005B4F73" w:rsidRDefault="00696706" w:rsidP="00696706">
      <w:pPr>
        <w:pStyle w:val="ListParagraph"/>
        <w:widowControl w:val="0"/>
        <w:numPr>
          <w:ilvl w:val="0"/>
          <w:numId w:val="25"/>
        </w:numPr>
        <w:tabs>
          <w:tab w:val="left" w:leader="hyphen" w:pos="7938"/>
        </w:tabs>
        <w:bidi w:val="0"/>
        <w:spacing w:line="360" w:lineRule="auto"/>
        <w:rPr>
          <w:rFonts w:cs="Times New Roman"/>
          <w:color w:val="000000" w:themeColor="text1"/>
          <w:sz w:val="24"/>
          <w:szCs w:val="24"/>
        </w:rPr>
      </w:pPr>
      <w:r w:rsidRPr="005B4F73">
        <w:rPr>
          <w:rFonts w:cs="Times New Roman"/>
          <w:color w:val="000000" w:themeColor="text1"/>
          <w:sz w:val="24"/>
          <w:szCs w:val="24"/>
        </w:rPr>
        <w:t xml:space="preserve">OS for controlling directories </w:t>
      </w:r>
    </w:p>
    <w:p w14:paraId="354A549F" w14:textId="41F00DE9" w:rsidR="00696706" w:rsidRPr="005B4F73" w:rsidRDefault="00696706" w:rsidP="00696706">
      <w:pPr>
        <w:pStyle w:val="ListParagraph"/>
        <w:widowControl w:val="0"/>
        <w:numPr>
          <w:ilvl w:val="0"/>
          <w:numId w:val="25"/>
        </w:numPr>
        <w:tabs>
          <w:tab w:val="left" w:leader="hyphen" w:pos="7938"/>
        </w:tabs>
        <w:bidi w:val="0"/>
        <w:spacing w:line="360" w:lineRule="auto"/>
        <w:rPr>
          <w:rFonts w:cs="Times New Roman"/>
          <w:color w:val="000000" w:themeColor="text1"/>
          <w:sz w:val="24"/>
          <w:szCs w:val="24"/>
        </w:rPr>
      </w:pPr>
      <w:r w:rsidRPr="005B4F73">
        <w:rPr>
          <w:rFonts w:cs="Times New Roman"/>
          <w:color w:val="000000" w:themeColor="text1"/>
          <w:sz w:val="24"/>
          <w:szCs w:val="24"/>
        </w:rPr>
        <w:t xml:space="preserve">Flask </w:t>
      </w:r>
      <w:r w:rsidR="007C37A7" w:rsidRPr="005B4F73">
        <w:rPr>
          <w:rFonts w:cs="Times New Roman"/>
          <w:color w:val="000000" w:themeColor="text1"/>
          <w:sz w:val="24"/>
          <w:szCs w:val="24"/>
        </w:rPr>
        <w:t xml:space="preserve">to implement the code to a website interface </w:t>
      </w:r>
    </w:p>
    <w:p w14:paraId="42A8069C" w14:textId="2F1A940A" w:rsidR="007C37A7" w:rsidRPr="005B4F73" w:rsidRDefault="007C37A7" w:rsidP="007C37A7">
      <w:pPr>
        <w:pStyle w:val="ListParagraph"/>
        <w:widowControl w:val="0"/>
        <w:numPr>
          <w:ilvl w:val="0"/>
          <w:numId w:val="25"/>
        </w:numPr>
        <w:tabs>
          <w:tab w:val="left" w:leader="hyphen" w:pos="7938"/>
        </w:tabs>
        <w:bidi w:val="0"/>
        <w:spacing w:line="360" w:lineRule="auto"/>
        <w:rPr>
          <w:rFonts w:cs="Times New Roman"/>
          <w:color w:val="000000" w:themeColor="text1"/>
          <w:sz w:val="24"/>
          <w:szCs w:val="24"/>
        </w:rPr>
      </w:pPr>
      <w:proofErr w:type="gramStart"/>
      <w:r w:rsidRPr="005B4F73">
        <w:rPr>
          <w:rFonts w:cs="Times New Roman"/>
          <w:color w:val="000000" w:themeColor="text1"/>
          <w:sz w:val="24"/>
          <w:szCs w:val="24"/>
        </w:rPr>
        <w:t>HTML,CSS</w:t>
      </w:r>
      <w:proofErr w:type="gramEnd"/>
    </w:p>
    <w:p w14:paraId="23A7435E" w14:textId="0AAC0212" w:rsidR="00696706" w:rsidRPr="005B4F73" w:rsidRDefault="007C37A7" w:rsidP="00BF5B61">
      <w:pPr>
        <w:pStyle w:val="ListParagraph"/>
        <w:widowControl w:val="0"/>
        <w:numPr>
          <w:ilvl w:val="0"/>
          <w:numId w:val="25"/>
        </w:numPr>
        <w:tabs>
          <w:tab w:val="left" w:leader="hyphen" w:pos="7938"/>
        </w:tabs>
        <w:bidi w:val="0"/>
        <w:spacing w:line="360" w:lineRule="auto"/>
        <w:rPr>
          <w:rFonts w:cs="Times New Roman"/>
          <w:color w:val="000000" w:themeColor="text1"/>
          <w:sz w:val="24"/>
          <w:szCs w:val="24"/>
        </w:rPr>
      </w:pPr>
      <w:r w:rsidRPr="005B4F73">
        <w:rPr>
          <w:rFonts w:cs="Times New Roman"/>
          <w:color w:val="000000" w:themeColor="text1"/>
          <w:sz w:val="24"/>
          <w:szCs w:val="24"/>
        </w:rPr>
        <w:t xml:space="preserve">Jupiter Notebook and Visual Studio code IDE </w:t>
      </w:r>
    </w:p>
    <w:p w14:paraId="73630E61" w14:textId="77777777" w:rsidR="00696706" w:rsidRDefault="00696706" w:rsidP="00E151B5">
      <w:pPr>
        <w:widowControl w:val="0"/>
        <w:tabs>
          <w:tab w:val="left" w:leader="hyphen" w:pos="7938"/>
        </w:tabs>
        <w:spacing w:line="360" w:lineRule="auto"/>
        <w:rPr>
          <w:b/>
          <w:bCs/>
          <w:color w:val="000000" w:themeColor="text1"/>
        </w:rPr>
      </w:pPr>
    </w:p>
    <w:p w14:paraId="33156BE4" w14:textId="77777777" w:rsidR="00696706" w:rsidRPr="00E07031" w:rsidRDefault="00696706" w:rsidP="00E151B5">
      <w:pPr>
        <w:widowControl w:val="0"/>
        <w:tabs>
          <w:tab w:val="left" w:leader="hyphen" w:pos="7938"/>
        </w:tabs>
        <w:spacing w:line="360" w:lineRule="auto"/>
        <w:rPr>
          <w:b/>
          <w:bCs/>
          <w:color w:val="000000" w:themeColor="text1"/>
        </w:rPr>
      </w:pPr>
    </w:p>
    <w:p w14:paraId="0AAA0F59" w14:textId="52FCCAE5" w:rsidR="0064798E" w:rsidRPr="004157A0" w:rsidRDefault="00620A76" w:rsidP="004157A0">
      <w:pPr>
        <w:widowControl w:val="0"/>
        <w:tabs>
          <w:tab w:val="left" w:leader="hyphen" w:pos="7938"/>
        </w:tabs>
        <w:spacing w:line="360" w:lineRule="auto"/>
        <w:rPr>
          <w:b/>
          <w:bCs/>
          <w:color w:val="000000" w:themeColor="text1"/>
          <w:lang w:val="en-US"/>
        </w:rPr>
      </w:pPr>
      <w:r w:rsidRPr="00E07031">
        <w:rPr>
          <w:color w:val="000000" w:themeColor="text1"/>
        </w:rPr>
        <w:t xml:space="preserve">   3.3.2.</w:t>
      </w:r>
      <w:r w:rsidR="00E07031">
        <w:rPr>
          <w:color w:val="000000" w:themeColor="text1"/>
        </w:rPr>
        <w:t>2 Data C</w:t>
      </w:r>
      <w:r w:rsidR="00E33237" w:rsidRPr="00E07031">
        <w:rPr>
          <w:color w:val="000000" w:themeColor="text1"/>
        </w:rPr>
        <w:t xml:space="preserve">ollection </w:t>
      </w:r>
      <w:r w:rsidR="00105A5F">
        <w:rPr>
          <w:color w:val="000000" w:themeColor="text1"/>
        </w:rPr>
        <w:t>and Analysis</w:t>
      </w:r>
      <w:r w:rsidR="00310FB2" w:rsidRPr="00706421">
        <w:rPr>
          <w:color w:val="000000" w:themeColor="text1"/>
          <w:highlight w:val="red"/>
          <w:rPrChange w:id="42" w:author="Arwa Edl." w:date="2024-11-30T16:08:00Z">
            <w:rPr>
              <w:color w:val="000000" w:themeColor="text1"/>
            </w:rPr>
          </w:rPrChange>
        </w:rPr>
        <w:t>---------------------------------</w:t>
      </w:r>
      <w:r w:rsidR="00E151B5" w:rsidRPr="00706421">
        <w:rPr>
          <w:color w:val="000000" w:themeColor="text1"/>
          <w:highlight w:val="red"/>
          <w:rPrChange w:id="43" w:author="Arwa Edl." w:date="2024-11-30T16:08:00Z">
            <w:rPr>
              <w:color w:val="000000" w:themeColor="text1"/>
            </w:rPr>
          </w:rPrChange>
        </w:rPr>
        <w:t>-----------------------</w:t>
      </w:r>
      <w:r w:rsidR="00E07031" w:rsidRPr="00706421">
        <w:rPr>
          <w:color w:val="000000" w:themeColor="text1"/>
          <w:highlight w:val="red"/>
          <w:rPrChange w:id="44" w:author="Arwa Edl." w:date="2024-11-30T16:08:00Z">
            <w:rPr>
              <w:color w:val="000000" w:themeColor="text1"/>
            </w:rPr>
          </w:rPrChange>
        </w:rPr>
        <w:t>3</w:t>
      </w:r>
    </w:p>
    <w:p w14:paraId="78506C4F" w14:textId="77777777" w:rsidR="005B4F73" w:rsidRPr="0045610C" w:rsidRDefault="005B4F73" w:rsidP="005B4F73">
      <w:pPr>
        <w:numPr>
          <w:ilvl w:val="0"/>
          <w:numId w:val="42"/>
        </w:numPr>
        <w:spacing w:before="100" w:beforeAutospacing="1" w:after="100" w:afterAutospacing="1"/>
        <w:rPr>
          <w:b/>
          <w:bCs/>
        </w:rPr>
      </w:pPr>
      <w:r w:rsidRPr="0045610C">
        <w:t>Data Collection: The dataset includes videos from two categories: violence and non-violence. These videos were collected from reliable sources to ensure quality. Some videos were skipped due to issues like corruption or missing frames.</w:t>
      </w:r>
    </w:p>
    <w:p w14:paraId="4057FD53" w14:textId="77777777" w:rsidR="005B4F73" w:rsidRPr="0045610C" w:rsidRDefault="005B4F73" w:rsidP="005B4F73">
      <w:pPr>
        <w:numPr>
          <w:ilvl w:val="0"/>
          <w:numId w:val="42"/>
        </w:numPr>
        <w:spacing w:before="100" w:beforeAutospacing="1" w:after="100" w:afterAutospacing="1"/>
        <w:rPr>
          <w:b/>
          <w:bCs/>
        </w:rPr>
      </w:pPr>
      <w:r w:rsidRPr="0045610C">
        <w:t>Data Analysis: After preprocessing, the dataset was used to train and test the model. Metrics like accuracy, confusion matrix, and classification report were calculated to measure the model's performance. The analysis showed that the model performed well but faced challenges like data imbalance and overfitting.</w:t>
      </w:r>
    </w:p>
    <w:p w14:paraId="6D900E61" w14:textId="77777777" w:rsidR="0064798E" w:rsidRDefault="0064798E" w:rsidP="00E151B5">
      <w:pPr>
        <w:widowControl w:val="0"/>
        <w:tabs>
          <w:tab w:val="left" w:leader="hyphen" w:pos="7938"/>
        </w:tabs>
        <w:spacing w:line="360" w:lineRule="auto"/>
        <w:rPr>
          <w:b/>
          <w:bCs/>
          <w:color w:val="000000" w:themeColor="text1"/>
        </w:rPr>
      </w:pPr>
    </w:p>
    <w:p w14:paraId="5F4B09CD" w14:textId="61A6A908" w:rsidR="00310FB2" w:rsidRDefault="00310FB2" w:rsidP="00E151B5">
      <w:pPr>
        <w:widowControl w:val="0"/>
        <w:tabs>
          <w:tab w:val="left" w:leader="hyphen" w:pos="7938"/>
        </w:tabs>
        <w:spacing w:line="360" w:lineRule="auto"/>
        <w:rPr>
          <w:b/>
          <w:bCs/>
          <w:color w:val="000000" w:themeColor="text1"/>
        </w:rPr>
      </w:pPr>
      <w:r>
        <w:rPr>
          <w:color w:val="000000" w:themeColor="text1"/>
        </w:rPr>
        <w:t xml:space="preserve">    </w:t>
      </w:r>
      <w:r w:rsidRPr="00E07031">
        <w:rPr>
          <w:color w:val="000000" w:themeColor="text1"/>
        </w:rPr>
        <w:t>3.3.2.</w:t>
      </w:r>
      <w:r w:rsidR="00105A5F">
        <w:rPr>
          <w:color w:val="000000" w:themeColor="text1"/>
        </w:rPr>
        <w:t xml:space="preserve">3. </w:t>
      </w:r>
      <w:r>
        <w:rPr>
          <w:color w:val="000000" w:themeColor="text1"/>
        </w:rPr>
        <w:t>System Design Pr</w:t>
      </w:r>
      <w:r w:rsidRPr="00E07031">
        <w:rPr>
          <w:color w:val="000000" w:themeColor="text1"/>
        </w:rPr>
        <w:t xml:space="preserve">ocedure </w:t>
      </w:r>
      <w:r w:rsidRPr="00706421">
        <w:rPr>
          <w:color w:val="000000" w:themeColor="text1"/>
          <w:highlight w:val="red"/>
          <w:rPrChange w:id="45" w:author="Arwa Edl." w:date="2024-11-30T16:08:00Z">
            <w:rPr>
              <w:color w:val="000000" w:themeColor="text1"/>
            </w:rPr>
          </w:rPrChange>
        </w:rPr>
        <w:t>---------------------------------------------3</w:t>
      </w:r>
    </w:p>
    <w:p w14:paraId="0268DDE2" w14:textId="0612D9B1" w:rsidR="00105A5F" w:rsidRDefault="00105A5F" w:rsidP="00105A5F">
      <w:pPr>
        <w:widowControl w:val="0"/>
        <w:tabs>
          <w:tab w:val="left" w:leader="hyphen" w:pos="7938"/>
        </w:tabs>
        <w:spacing w:line="360" w:lineRule="auto"/>
        <w:ind w:left="2160"/>
        <w:rPr>
          <w:b/>
          <w:bCs/>
          <w:color w:val="000000" w:themeColor="text1"/>
        </w:rPr>
      </w:pPr>
      <w:r>
        <w:rPr>
          <w:color w:val="000000" w:themeColor="text1"/>
        </w:rPr>
        <w:t>a. Use case Diagram</w:t>
      </w:r>
    </w:p>
    <w:p w14:paraId="62DCE561" w14:textId="1055526A" w:rsidR="00BC4D84" w:rsidRDefault="002272B9" w:rsidP="004157A0">
      <w:pPr>
        <w:widowControl w:val="0"/>
        <w:tabs>
          <w:tab w:val="left" w:leader="hyphen" w:pos="7938"/>
        </w:tabs>
        <w:spacing w:line="360" w:lineRule="auto"/>
        <w:rPr>
          <w:b/>
          <w:bCs/>
          <w:color w:val="000000" w:themeColor="text1"/>
        </w:rPr>
      </w:pPr>
      <w:bookmarkStart w:id="46" w:name="_Hlk183582233"/>
      <w:r>
        <w:rPr>
          <w:b/>
          <w:bCs/>
          <w:noProof/>
          <w:color w:val="000000" w:themeColor="text1"/>
        </w:rPr>
        <w:drawing>
          <wp:anchor distT="0" distB="0" distL="114300" distR="114300" simplePos="0" relativeHeight="251665920" behindDoc="1" locked="0" layoutInCell="1" allowOverlap="1" wp14:anchorId="5436AC25" wp14:editId="0F5B79D9">
            <wp:simplePos x="0" y="0"/>
            <wp:positionH relativeFrom="column">
              <wp:posOffset>-376555</wp:posOffset>
            </wp:positionH>
            <wp:positionV relativeFrom="paragraph">
              <wp:posOffset>276225</wp:posOffset>
            </wp:positionV>
            <wp:extent cx="5399405" cy="2948305"/>
            <wp:effectExtent l="0" t="0" r="0" b="4445"/>
            <wp:wrapTight wrapText="bothSides">
              <wp:wrapPolygon edited="0">
                <wp:start x="0" y="0"/>
                <wp:lineTo x="0" y="21493"/>
                <wp:lineTo x="21491" y="21493"/>
                <wp:lineTo x="21491" y="0"/>
                <wp:lineTo x="0" y="0"/>
              </wp:wrapPolygon>
            </wp:wrapTight>
            <wp:docPr id="181839899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98993" name="صورة 1818398993"/>
                    <pic:cNvPicPr/>
                  </pic:nvPicPr>
                  <pic:blipFill>
                    <a:blip r:embed="rId15">
                      <a:extLst>
                        <a:ext uri="{28A0092B-C50C-407E-A947-70E740481C1C}">
                          <a14:useLocalDpi xmlns:a14="http://schemas.microsoft.com/office/drawing/2010/main" val="0"/>
                        </a:ext>
                      </a:extLst>
                    </a:blip>
                    <a:stretch>
                      <a:fillRect/>
                    </a:stretch>
                  </pic:blipFill>
                  <pic:spPr>
                    <a:xfrm>
                      <a:off x="0" y="0"/>
                      <a:ext cx="5399405" cy="2948305"/>
                    </a:xfrm>
                    <a:prstGeom prst="rect">
                      <a:avLst/>
                    </a:prstGeom>
                  </pic:spPr>
                </pic:pic>
              </a:graphicData>
            </a:graphic>
          </wp:anchor>
        </w:drawing>
      </w:r>
    </w:p>
    <w:bookmarkEnd w:id="46"/>
    <w:p w14:paraId="1874240E" w14:textId="77777777" w:rsidR="00BC4D84" w:rsidRDefault="00BC4D84" w:rsidP="00105A5F">
      <w:pPr>
        <w:widowControl w:val="0"/>
        <w:tabs>
          <w:tab w:val="left" w:leader="hyphen" w:pos="7938"/>
        </w:tabs>
        <w:spacing w:line="360" w:lineRule="auto"/>
        <w:ind w:left="2160"/>
        <w:rPr>
          <w:b/>
          <w:bCs/>
          <w:color w:val="000000" w:themeColor="text1"/>
        </w:rPr>
      </w:pPr>
    </w:p>
    <w:p w14:paraId="71C22CA2" w14:textId="77777777" w:rsidR="00BC4D84" w:rsidRDefault="00BC4D84" w:rsidP="00105A5F">
      <w:pPr>
        <w:widowControl w:val="0"/>
        <w:tabs>
          <w:tab w:val="left" w:leader="hyphen" w:pos="7938"/>
        </w:tabs>
        <w:spacing w:line="360" w:lineRule="auto"/>
        <w:ind w:left="2160"/>
        <w:rPr>
          <w:b/>
          <w:bCs/>
          <w:color w:val="000000" w:themeColor="text1"/>
        </w:rPr>
      </w:pPr>
    </w:p>
    <w:p w14:paraId="0F3C3E87" w14:textId="77777777" w:rsidR="002272B9" w:rsidRDefault="00105A5F" w:rsidP="00105A5F">
      <w:pPr>
        <w:widowControl w:val="0"/>
        <w:tabs>
          <w:tab w:val="left" w:leader="hyphen" w:pos="7938"/>
        </w:tabs>
        <w:spacing w:line="360" w:lineRule="auto"/>
        <w:ind w:left="2160"/>
        <w:rPr>
          <w:b/>
          <w:bCs/>
          <w:color w:val="000000" w:themeColor="text1"/>
        </w:rPr>
      </w:pPr>
      <w:r>
        <w:rPr>
          <w:color w:val="000000" w:themeColor="text1"/>
        </w:rPr>
        <w:t xml:space="preserve">b. </w:t>
      </w:r>
    </w:p>
    <w:p w14:paraId="0F15BA9B" w14:textId="77777777" w:rsidR="002272B9" w:rsidRDefault="002272B9" w:rsidP="00105A5F">
      <w:pPr>
        <w:widowControl w:val="0"/>
        <w:tabs>
          <w:tab w:val="left" w:leader="hyphen" w:pos="7938"/>
        </w:tabs>
        <w:spacing w:line="360" w:lineRule="auto"/>
        <w:ind w:left="2160"/>
        <w:rPr>
          <w:b/>
          <w:bCs/>
          <w:color w:val="000000" w:themeColor="text1"/>
        </w:rPr>
      </w:pPr>
    </w:p>
    <w:p w14:paraId="784DAB14" w14:textId="77777777" w:rsidR="002272B9" w:rsidRDefault="002272B9" w:rsidP="00105A5F">
      <w:pPr>
        <w:widowControl w:val="0"/>
        <w:tabs>
          <w:tab w:val="left" w:leader="hyphen" w:pos="7938"/>
        </w:tabs>
        <w:spacing w:line="360" w:lineRule="auto"/>
        <w:ind w:left="2160"/>
        <w:rPr>
          <w:b/>
          <w:bCs/>
          <w:color w:val="000000" w:themeColor="text1"/>
        </w:rPr>
      </w:pPr>
    </w:p>
    <w:p w14:paraId="327E2245" w14:textId="77777777" w:rsidR="002272B9" w:rsidRDefault="002272B9" w:rsidP="00105A5F">
      <w:pPr>
        <w:widowControl w:val="0"/>
        <w:tabs>
          <w:tab w:val="left" w:leader="hyphen" w:pos="7938"/>
        </w:tabs>
        <w:spacing w:line="360" w:lineRule="auto"/>
        <w:ind w:left="2160"/>
        <w:rPr>
          <w:b/>
          <w:bCs/>
          <w:color w:val="000000" w:themeColor="text1"/>
        </w:rPr>
      </w:pPr>
    </w:p>
    <w:p w14:paraId="05D0589B" w14:textId="77777777" w:rsidR="002272B9" w:rsidRDefault="002272B9" w:rsidP="00105A5F">
      <w:pPr>
        <w:widowControl w:val="0"/>
        <w:tabs>
          <w:tab w:val="left" w:leader="hyphen" w:pos="7938"/>
        </w:tabs>
        <w:spacing w:line="360" w:lineRule="auto"/>
        <w:ind w:left="2160"/>
        <w:rPr>
          <w:b/>
          <w:bCs/>
          <w:color w:val="000000" w:themeColor="text1"/>
        </w:rPr>
      </w:pPr>
    </w:p>
    <w:p w14:paraId="5338A11E" w14:textId="77777777" w:rsidR="002272B9" w:rsidRDefault="002272B9" w:rsidP="00105A5F">
      <w:pPr>
        <w:widowControl w:val="0"/>
        <w:tabs>
          <w:tab w:val="left" w:leader="hyphen" w:pos="7938"/>
        </w:tabs>
        <w:spacing w:line="360" w:lineRule="auto"/>
        <w:ind w:left="2160"/>
        <w:rPr>
          <w:b/>
          <w:bCs/>
          <w:color w:val="000000" w:themeColor="text1"/>
        </w:rPr>
      </w:pPr>
    </w:p>
    <w:p w14:paraId="49609F41" w14:textId="77777777" w:rsidR="002272B9" w:rsidRDefault="002272B9" w:rsidP="00105A5F">
      <w:pPr>
        <w:widowControl w:val="0"/>
        <w:tabs>
          <w:tab w:val="left" w:leader="hyphen" w:pos="7938"/>
        </w:tabs>
        <w:spacing w:line="360" w:lineRule="auto"/>
        <w:ind w:left="2160"/>
        <w:rPr>
          <w:b/>
          <w:bCs/>
          <w:color w:val="000000" w:themeColor="text1"/>
        </w:rPr>
      </w:pPr>
    </w:p>
    <w:p w14:paraId="5FA3C9D2" w14:textId="77777777" w:rsidR="002272B9" w:rsidRDefault="002272B9" w:rsidP="00105A5F">
      <w:pPr>
        <w:widowControl w:val="0"/>
        <w:tabs>
          <w:tab w:val="left" w:leader="hyphen" w:pos="7938"/>
        </w:tabs>
        <w:spacing w:line="360" w:lineRule="auto"/>
        <w:ind w:left="2160"/>
        <w:rPr>
          <w:b/>
          <w:bCs/>
          <w:color w:val="000000" w:themeColor="text1"/>
        </w:rPr>
      </w:pPr>
    </w:p>
    <w:p w14:paraId="6F94C84B" w14:textId="0E8ABC49" w:rsidR="002272B9" w:rsidRDefault="002272B9" w:rsidP="004157A0">
      <w:pPr>
        <w:widowControl w:val="0"/>
        <w:tabs>
          <w:tab w:val="left" w:leader="hyphen" w:pos="7938"/>
        </w:tabs>
        <w:spacing w:line="360" w:lineRule="auto"/>
        <w:rPr>
          <w:b/>
          <w:bCs/>
          <w:color w:val="000000" w:themeColor="text1"/>
        </w:rPr>
      </w:pPr>
    </w:p>
    <w:p w14:paraId="21B8F509" w14:textId="77777777" w:rsidR="004157A0" w:rsidRDefault="004157A0" w:rsidP="004157A0">
      <w:pPr>
        <w:widowControl w:val="0"/>
        <w:tabs>
          <w:tab w:val="left" w:leader="hyphen" w:pos="7938"/>
        </w:tabs>
        <w:spacing w:line="360" w:lineRule="auto"/>
        <w:rPr>
          <w:b/>
          <w:bCs/>
          <w:color w:val="000000" w:themeColor="text1"/>
        </w:rPr>
      </w:pPr>
    </w:p>
    <w:p w14:paraId="101C22EA" w14:textId="5EEA0860" w:rsidR="004157A0" w:rsidRPr="004157A0" w:rsidRDefault="004157A0" w:rsidP="004157A0">
      <w:pPr>
        <w:widowControl w:val="0"/>
        <w:tabs>
          <w:tab w:val="left" w:leader="hyphen" w:pos="7938"/>
        </w:tabs>
        <w:rPr>
          <w:smallCaps/>
          <w:sz w:val="20"/>
          <w:szCs w:val="20"/>
        </w:rPr>
      </w:pPr>
      <w:r>
        <w:rPr>
          <w:smallCaps/>
          <w:sz w:val="20"/>
          <w:szCs w:val="20"/>
        </w:rPr>
        <w:t>figure3</w:t>
      </w:r>
    </w:p>
    <w:p w14:paraId="5A6C844B" w14:textId="77777777" w:rsidR="004157A0" w:rsidRDefault="004157A0" w:rsidP="004157A0">
      <w:pPr>
        <w:widowControl w:val="0"/>
        <w:tabs>
          <w:tab w:val="left" w:leader="hyphen" w:pos="7938"/>
        </w:tabs>
        <w:spacing w:line="360" w:lineRule="auto"/>
        <w:rPr>
          <w:b/>
          <w:bCs/>
          <w:color w:val="000000" w:themeColor="text1"/>
        </w:rPr>
      </w:pPr>
    </w:p>
    <w:p w14:paraId="358D7475" w14:textId="0B9DFDDA" w:rsidR="002272B9" w:rsidRDefault="0053003C" w:rsidP="004157A0">
      <w:pPr>
        <w:widowControl w:val="0"/>
        <w:tabs>
          <w:tab w:val="left" w:leader="hyphen" w:pos="7938"/>
        </w:tabs>
        <w:spacing w:line="360" w:lineRule="auto"/>
        <w:rPr>
          <w:b/>
          <w:bCs/>
          <w:color w:val="000000" w:themeColor="text1"/>
        </w:rPr>
      </w:pPr>
      <w:commentRangeStart w:id="47"/>
      <w:r>
        <w:rPr>
          <w:b/>
          <w:bCs/>
          <w:noProof/>
          <w:color w:val="000000" w:themeColor="text1"/>
        </w:rPr>
        <w:lastRenderedPageBreak/>
        <w:drawing>
          <wp:anchor distT="0" distB="0" distL="114300" distR="114300" simplePos="0" relativeHeight="251666944" behindDoc="1" locked="0" layoutInCell="1" allowOverlap="1" wp14:anchorId="755D88C5" wp14:editId="13619BB9">
            <wp:simplePos x="0" y="0"/>
            <wp:positionH relativeFrom="column">
              <wp:posOffset>-318770</wp:posOffset>
            </wp:positionH>
            <wp:positionV relativeFrom="paragraph">
              <wp:posOffset>194945</wp:posOffset>
            </wp:positionV>
            <wp:extent cx="5399405" cy="2917190"/>
            <wp:effectExtent l="0" t="0" r="0" b="0"/>
            <wp:wrapTight wrapText="bothSides">
              <wp:wrapPolygon edited="0">
                <wp:start x="0" y="0"/>
                <wp:lineTo x="0" y="21440"/>
                <wp:lineTo x="21491" y="21440"/>
                <wp:lineTo x="21491" y="0"/>
                <wp:lineTo x="0" y="0"/>
              </wp:wrapPolygon>
            </wp:wrapTight>
            <wp:docPr id="916265847" name="صورة 4" descr="صورة تحتوي على نص, لقطة شاشة, رسم بياني, 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65847" name="صورة 4" descr="صورة تحتوي على نص, لقطة شاشة, رسم بياني, خط&#10;&#10;تم إنشاء الوصف تلقائياً"/>
                    <pic:cNvPicPr/>
                  </pic:nvPicPr>
                  <pic:blipFill>
                    <a:blip r:embed="rId16">
                      <a:extLst>
                        <a:ext uri="{28A0092B-C50C-407E-A947-70E740481C1C}">
                          <a14:useLocalDpi xmlns:a14="http://schemas.microsoft.com/office/drawing/2010/main" val="0"/>
                        </a:ext>
                      </a:extLst>
                    </a:blip>
                    <a:stretch>
                      <a:fillRect/>
                    </a:stretch>
                  </pic:blipFill>
                  <pic:spPr>
                    <a:xfrm>
                      <a:off x="0" y="0"/>
                      <a:ext cx="5399405" cy="2917190"/>
                    </a:xfrm>
                    <a:prstGeom prst="rect">
                      <a:avLst/>
                    </a:prstGeom>
                  </pic:spPr>
                </pic:pic>
              </a:graphicData>
            </a:graphic>
            <wp14:sizeRelV relativeFrom="margin">
              <wp14:pctHeight>0</wp14:pctHeight>
            </wp14:sizeRelV>
          </wp:anchor>
        </w:drawing>
      </w:r>
      <w:commentRangeEnd w:id="47"/>
      <w:r w:rsidR="00706421">
        <w:rPr>
          <w:rStyle w:val="CommentReference"/>
        </w:rPr>
        <w:commentReference w:id="47"/>
      </w:r>
    </w:p>
    <w:p w14:paraId="7B8C705B" w14:textId="76105958" w:rsidR="002272B9" w:rsidRDefault="002272B9" w:rsidP="00105A5F">
      <w:pPr>
        <w:widowControl w:val="0"/>
        <w:tabs>
          <w:tab w:val="left" w:leader="hyphen" w:pos="7938"/>
        </w:tabs>
        <w:spacing w:line="360" w:lineRule="auto"/>
        <w:ind w:left="2160"/>
        <w:rPr>
          <w:b/>
          <w:bCs/>
          <w:color w:val="000000" w:themeColor="text1"/>
        </w:rPr>
      </w:pPr>
    </w:p>
    <w:p w14:paraId="28DE5805" w14:textId="197DEFFF" w:rsidR="002272B9" w:rsidRDefault="002272B9" w:rsidP="00105A5F">
      <w:pPr>
        <w:widowControl w:val="0"/>
        <w:tabs>
          <w:tab w:val="left" w:leader="hyphen" w:pos="7938"/>
        </w:tabs>
        <w:spacing w:line="360" w:lineRule="auto"/>
        <w:ind w:left="2160"/>
        <w:rPr>
          <w:b/>
          <w:bCs/>
          <w:color w:val="000000" w:themeColor="text1"/>
        </w:rPr>
      </w:pPr>
    </w:p>
    <w:p w14:paraId="5885D525" w14:textId="77777777" w:rsidR="002272B9" w:rsidRDefault="002272B9" w:rsidP="00105A5F">
      <w:pPr>
        <w:widowControl w:val="0"/>
        <w:tabs>
          <w:tab w:val="left" w:leader="hyphen" w:pos="7938"/>
        </w:tabs>
        <w:spacing w:line="360" w:lineRule="auto"/>
        <w:ind w:left="2160"/>
        <w:rPr>
          <w:b/>
          <w:bCs/>
          <w:color w:val="000000" w:themeColor="text1"/>
        </w:rPr>
      </w:pPr>
    </w:p>
    <w:p w14:paraId="652254F3" w14:textId="77777777" w:rsidR="002272B9" w:rsidRDefault="002272B9" w:rsidP="00105A5F">
      <w:pPr>
        <w:widowControl w:val="0"/>
        <w:tabs>
          <w:tab w:val="left" w:leader="hyphen" w:pos="7938"/>
        </w:tabs>
        <w:spacing w:line="360" w:lineRule="auto"/>
        <w:ind w:left="2160"/>
        <w:rPr>
          <w:b/>
          <w:bCs/>
          <w:color w:val="000000" w:themeColor="text1"/>
        </w:rPr>
      </w:pPr>
    </w:p>
    <w:p w14:paraId="39546992" w14:textId="77777777" w:rsidR="002272B9" w:rsidRDefault="002272B9" w:rsidP="00105A5F">
      <w:pPr>
        <w:widowControl w:val="0"/>
        <w:tabs>
          <w:tab w:val="left" w:leader="hyphen" w:pos="7938"/>
        </w:tabs>
        <w:spacing w:line="360" w:lineRule="auto"/>
        <w:ind w:left="2160"/>
        <w:rPr>
          <w:b/>
          <w:bCs/>
          <w:color w:val="000000" w:themeColor="text1"/>
        </w:rPr>
      </w:pPr>
    </w:p>
    <w:p w14:paraId="4781AB73" w14:textId="77777777" w:rsidR="002272B9" w:rsidRDefault="002272B9" w:rsidP="00105A5F">
      <w:pPr>
        <w:widowControl w:val="0"/>
        <w:tabs>
          <w:tab w:val="left" w:leader="hyphen" w:pos="7938"/>
        </w:tabs>
        <w:spacing w:line="360" w:lineRule="auto"/>
        <w:ind w:left="2160"/>
        <w:rPr>
          <w:b/>
          <w:bCs/>
          <w:color w:val="000000" w:themeColor="text1"/>
        </w:rPr>
      </w:pPr>
    </w:p>
    <w:p w14:paraId="5FF0F212" w14:textId="77777777" w:rsidR="002272B9" w:rsidRDefault="002272B9" w:rsidP="00105A5F">
      <w:pPr>
        <w:widowControl w:val="0"/>
        <w:tabs>
          <w:tab w:val="left" w:leader="hyphen" w:pos="7938"/>
        </w:tabs>
        <w:spacing w:line="360" w:lineRule="auto"/>
        <w:ind w:left="2160"/>
        <w:rPr>
          <w:b/>
          <w:bCs/>
          <w:color w:val="000000" w:themeColor="text1"/>
        </w:rPr>
      </w:pPr>
    </w:p>
    <w:p w14:paraId="05F65B2B" w14:textId="77777777" w:rsidR="002272B9" w:rsidRDefault="002272B9" w:rsidP="00105A5F">
      <w:pPr>
        <w:widowControl w:val="0"/>
        <w:tabs>
          <w:tab w:val="left" w:leader="hyphen" w:pos="7938"/>
        </w:tabs>
        <w:spacing w:line="360" w:lineRule="auto"/>
        <w:ind w:left="2160"/>
        <w:rPr>
          <w:b/>
          <w:bCs/>
          <w:color w:val="000000" w:themeColor="text1"/>
        </w:rPr>
      </w:pPr>
    </w:p>
    <w:p w14:paraId="3EBD6222" w14:textId="77777777" w:rsidR="002272B9" w:rsidRDefault="002272B9" w:rsidP="00105A5F">
      <w:pPr>
        <w:widowControl w:val="0"/>
        <w:tabs>
          <w:tab w:val="left" w:leader="hyphen" w:pos="7938"/>
        </w:tabs>
        <w:spacing w:line="360" w:lineRule="auto"/>
        <w:ind w:left="2160"/>
        <w:rPr>
          <w:b/>
          <w:bCs/>
          <w:color w:val="000000" w:themeColor="text1"/>
        </w:rPr>
      </w:pPr>
    </w:p>
    <w:p w14:paraId="49CDE549" w14:textId="77777777" w:rsidR="002272B9" w:rsidRDefault="002272B9" w:rsidP="00105A5F">
      <w:pPr>
        <w:widowControl w:val="0"/>
        <w:tabs>
          <w:tab w:val="left" w:leader="hyphen" w:pos="7938"/>
        </w:tabs>
        <w:spacing w:line="360" w:lineRule="auto"/>
        <w:ind w:left="2160"/>
        <w:rPr>
          <w:b/>
          <w:bCs/>
          <w:color w:val="000000" w:themeColor="text1"/>
        </w:rPr>
      </w:pPr>
    </w:p>
    <w:p w14:paraId="3F714BB0" w14:textId="77777777" w:rsidR="002272B9" w:rsidRDefault="002272B9" w:rsidP="00105A5F">
      <w:pPr>
        <w:widowControl w:val="0"/>
        <w:tabs>
          <w:tab w:val="left" w:leader="hyphen" w:pos="7938"/>
        </w:tabs>
        <w:spacing w:line="360" w:lineRule="auto"/>
        <w:ind w:left="2160"/>
        <w:rPr>
          <w:b/>
          <w:bCs/>
          <w:color w:val="000000" w:themeColor="text1"/>
        </w:rPr>
      </w:pPr>
    </w:p>
    <w:p w14:paraId="547DE9AF" w14:textId="6B9F2289" w:rsidR="004157A0" w:rsidRPr="004157A0" w:rsidRDefault="004157A0" w:rsidP="004157A0">
      <w:pPr>
        <w:widowControl w:val="0"/>
        <w:tabs>
          <w:tab w:val="left" w:leader="hyphen" w:pos="7938"/>
        </w:tabs>
        <w:rPr>
          <w:smallCaps/>
          <w:sz w:val="20"/>
          <w:szCs w:val="20"/>
        </w:rPr>
      </w:pPr>
      <w:r>
        <w:rPr>
          <w:smallCaps/>
          <w:sz w:val="20"/>
          <w:szCs w:val="20"/>
        </w:rPr>
        <w:t>figure4</w:t>
      </w:r>
    </w:p>
    <w:p w14:paraId="3C564410" w14:textId="77777777" w:rsidR="004157A0" w:rsidRDefault="004157A0" w:rsidP="00105A5F">
      <w:pPr>
        <w:widowControl w:val="0"/>
        <w:tabs>
          <w:tab w:val="left" w:leader="hyphen" w:pos="7938"/>
        </w:tabs>
        <w:spacing w:line="360" w:lineRule="auto"/>
        <w:ind w:left="2160"/>
        <w:rPr>
          <w:b/>
          <w:bCs/>
          <w:color w:val="000000" w:themeColor="text1"/>
        </w:rPr>
      </w:pPr>
    </w:p>
    <w:p w14:paraId="20DD2795" w14:textId="533BFD4D" w:rsidR="00105A5F" w:rsidRDefault="00105A5F" w:rsidP="00105A5F">
      <w:pPr>
        <w:widowControl w:val="0"/>
        <w:tabs>
          <w:tab w:val="left" w:leader="hyphen" w:pos="7938"/>
        </w:tabs>
        <w:spacing w:line="360" w:lineRule="auto"/>
        <w:ind w:left="2160"/>
        <w:rPr>
          <w:b/>
          <w:bCs/>
          <w:color w:val="000000" w:themeColor="text1"/>
          <w:rtl/>
        </w:rPr>
      </w:pPr>
      <w:r>
        <w:rPr>
          <w:color w:val="000000" w:themeColor="text1"/>
        </w:rPr>
        <w:t>ER Diagram</w:t>
      </w:r>
    </w:p>
    <w:p w14:paraId="3FB8A01E" w14:textId="77777777" w:rsidR="008147A1" w:rsidRDefault="008147A1" w:rsidP="00105A5F">
      <w:pPr>
        <w:widowControl w:val="0"/>
        <w:tabs>
          <w:tab w:val="left" w:leader="hyphen" w:pos="7938"/>
        </w:tabs>
        <w:spacing w:line="360" w:lineRule="auto"/>
        <w:ind w:left="2160"/>
        <w:rPr>
          <w:b/>
          <w:bCs/>
          <w:color w:val="000000" w:themeColor="text1"/>
          <w:rtl/>
        </w:rPr>
      </w:pPr>
    </w:p>
    <w:p w14:paraId="378AD421" w14:textId="77777777" w:rsidR="008147A1" w:rsidRDefault="008147A1" w:rsidP="00105A5F">
      <w:pPr>
        <w:widowControl w:val="0"/>
        <w:tabs>
          <w:tab w:val="left" w:leader="hyphen" w:pos="7938"/>
        </w:tabs>
        <w:spacing w:line="360" w:lineRule="auto"/>
        <w:ind w:left="2160"/>
        <w:rPr>
          <w:b/>
          <w:bCs/>
          <w:color w:val="000000" w:themeColor="text1"/>
        </w:rPr>
      </w:pPr>
    </w:p>
    <w:p w14:paraId="53E578B7" w14:textId="77777777" w:rsidR="00926D67" w:rsidRDefault="00926D67" w:rsidP="00313161">
      <w:pPr>
        <w:widowControl w:val="0"/>
        <w:tabs>
          <w:tab w:val="left" w:leader="hyphen" w:pos="7938"/>
        </w:tabs>
        <w:spacing w:line="360" w:lineRule="auto"/>
        <w:ind w:left="2160"/>
        <w:rPr>
          <w:b/>
          <w:bCs/>
          <w:color w:val="000000" w:themeColor="text1"/>
        </w:rPr>
      </w:pPr>
    </w:p>
    <w:p w14:paraId="45B64C61" w14:textId="77777777" w:rsidR="00926D67" w:rsidRDefault="00926D67" w:rsidP="00313161">
      <w:pPr>
        <w:widowControl w:val="0"/>
        <w:tabs>
          <w:tab w:val="left" w:leader="hyphen" w:pos="7938"/>
        </w:tabs>
        <w:spacing w:line="360" w:lineRule="auto"/>
        <w:ind w:left="2160"/>
        <w:rPr>
          <w:b/>
          <w:bCs/>
          <w:color w:val="000000" w:themeColor="text1"/>
        </w:rPr>
      </w:pPr>
    </w:p>
    <w:p w14:paraId="0DB2B442" w14:textId="77777777" w:rsidR="00926D67" w:rsidRDefault="00926D67" w:rsidP="00313161">
      <w:pPr>
        <w:widowControl w:val="0"/>
        <w:tabs>
          <w:tab w:val="left" w:leader="hyphen" w:pos="7938"/>
        </w:tabs>
        <w:spacing w:line="360" w:lineRule="auto"/>
        <w:ind w:left="2160"/>
        <w:rPr>
          <w:b/>
          <w:bCs/>
          <w:color w:val="000000" w:themeColor="text1"/>
        </w:rPr>
      </w:pPr>
    </w:p>
    <w:p w14:paraId="76EF071C" w14:textId="79927F1B" w:rsidR="00926D67" w:rsidRDefault="00105A5F" w:rsidP="004157A0">
      <w:pPr>
        <w:widowControl w:val="0"/>
        <w:tabs>
          <w:tab w:val="left" w:leader="hyphen" w:pos="7938"/>
        </w:tabs>
        <w:spacing w:line="360" w:lineRule="auto"/>
        <w:ind w:left="2160"/>
        <w:rPr>
          <w:b/>
          <w:bCs/>
          <w:color w:val="000000" w:themeColor="text1"/>
        </w:rPr>
      </w:pPr>
      <w:r>
        <w:rPr>
          <w:color w:val="000000" w:themeColor="text1"/>
        </w:rPr>
        <w:lastRenderedPageBreak/>
        <w:t>c. Sequence diagram</w:t>
      </w:r>
      <w:r w:rsidR="00926D67">
        <w:rPr>
          <w:b/>
          <w:bCs/>
          <w:noProof/>
          <w:color w:val="000000" w:themeColor="text1"/>
        </w:rPr>
        <w:drawing>
          <wp:anchor distT="0" distB="0" distL="114300" distR="114300" simplePos="0" relativeHeight="251667968" behindDoc="1" locked="0" layoutInCell="1" allowOverlap="1" wp14:anchorId="69A01394" wp14:editId="5C01653C">
            <wp:simplePos x="0" y="0"/>
            <wp:positionH relativeFrom="page">
              <wp:posOffset>1120775</wp:posOffset>
            </wp:positionH>
            <wp:positionV relativeFrom="paragraph">
              <wp:posOffset>254635</wp:posOffset>
            </wp:positionV>
            <wp:extent cx="5399405" cy="3988435"/>
            <wp:effectExtent l="0" t="0" r="0" b="0"/>
            <wp:wrapTight wrapText="bothSides">
              <wp:wrapPolygon edited="0">
                <wp:start x="0" y="0"/>
                <wp:lineTo x="0" y="21459"/>
                <wp:lineTo x="21491" y="21459"/>
                <wp:lineTo x="21491" y="0"/>
                <wp:lineTo x="0" y="0"/>
              </wp:wrapPolygon>
            </wp:wrapTight>
            <wp:docPr id="539882887" name="صورة 6" descr="صورة تحتوي على نص, لقطة شاشة, الخط, رقم&#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82887" name="صورة 6" descr="صورة تحتوي على نص, لقطة شاشة, الخط, رقم&#10;&#10;تم إنشاء الوصف تلقائياً"/>
                    <pic:cNvPicPr/>
                  </pic:nvPicPr>
                  <pic:blipFill>
                    <a:blip r:embed="rId17">
                      <a:extLst>
                        <a:ext uri="{28A0092B-C50C-407E-A947-70E740481C1C}">
                          <a14:useLocalDpi xmlns:a14="http://schemas.microsoft.com/office/drawing/2010/main" val="0"/>
                        </a:ext>
                      </a:extLst>
                    </a:blip>
                    <a:stretch>
                      <a:fillRect/>
                    </a:stretch>
                  </pic:blipFill>
                  <pic:spPr>
                    <a:xfrm>
                      <a:off x="0" y="0"/>
                      <a:ext cx="5399405" cy="3988435"/>
                    </a:xfrm>
                    <a:prstGeom prst="rect">
                      <a:avLst/>
                    </a:prstGeom>
                  </pic:spPr>
                </pic:pic>
              </a:graphicData>
            </a:graphic>
          </wp:anchor>
        </w:drawing>
      </w:r>
    </w:p>
    <w:p w14:paraId="10811EEB" w14:textId="6F213FC7" w:rsidR="00926D67" w:rsidRPr="004157A0" w:rsidRDefault="004157A0" w:rsidP="004157A0">
      <w:pPr>
        <w:widowControl w:val="0"/>
        <w:tabs>
          <w:tab w:val="left" w:leader="hyphen" w:pos="7938"/>
        </w:tabs>
        <w:rPr>
          <w:smallCaps/>
          <w:sz w:val="20"/>
          <w:szCs w:val="20"/>
        </w:rPr>
      </w:pPr>
      <w:r>
        <w:rPr>
          <w:b/>
          <w:bCs/>
          <w:noProof/>
          <w:color w:val="000000" w:themeColor="text1"/>
        </w:rPr>
        <w:drawing>
          <wp:anchor distT="0" distB="0" distL="114300" distR="114300" simplePos="0" relativeHeight="251668992" behindDoc="1" locked="0" layoutInCell="1" allowOverlap="1" wp14:anchorId="53E30851" wp14:editId="64FFFBD8">
            <wp:simplePos x="0" y="0"/>
            <wp:positionH relativeFrom="margin">
              <wp:posOffset>-327741</wp:posOffset>
            </wp:positionH>
            <wp:positionV relativeFrom="paragraph">
              <wp:posOffset>4337685</wp:posOffset>
            </wp:positionV>
            <wp:extent cx="5926455" cy="3310890"/>
            <wp:effectExtent l="0" t="0" r="0" b="3810"/>
            <wp:wrapTight wrapText="bothSides">
              <wp:wrapPolygon edited="0">
                <wp:start x="0" y="0"/>
                <wp:lineTo x="0" y="21501"/>
                <wp:lineTo x="21524" y="21501"/>
                <wp:lineTo x="21524" y="0"/>
                <wp:lineTo x="0" y="0"/>
              </wp:wrapPolygon>
            </wp:wrapTight>
            <wp:docPr id="186212600"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2600" name="صورة 186212600"/>
                    <pic:cNvPicPr/>
                  </pic:nvPicPr>
                  <pic:blipFill>
                    <a:blip r:embed="rId18">
                      <a:extLst>
                        <a:ext uri="{28A0092B-C50C-407E-A947-70E740481C1C}">
                          <a14:useLocalDpi xmlns:a14="http://schemas.microsoft.com/office/drawing/2010/main" val="0"/>
                        </a:ext>
                      </a:extLst>
                    </a:blip>
                    <a:stretch>
                      <a:fillRect/>
                    </a:stretch>
                  </pic:blipFill>
                  <pic:spPr>
                    <a:xfrm>
                      <a:off x="0" y="0"/>
                      <a:ext cx="5926455" cy="3310890"/>
                    </a:xfrm>
                    <a:prstGeom prst="rect">
                      <a:avLst/>
                    </a:prstGeom>
                  </pic:spPr>
                </pic:pic>
              </a:graphicData>
            </a:graphic>
            <wp14:sizeRelH relativeFrom="margin">
              <wp14:pctWidth>0</wp14:pctWidth>
            </wp14:sizeRelH>
            <wp14:sizeRelV relativeFrom="margin">
              <wp14:pctHeight>0</wp14:pctHeight>
            </wp14:sizeRelV>
          </wp:anchor>
        </w:drawing>
      </w:r>
      <w:r>
        <w:rPr>
          <w:smallCaps/>
          <w:sz w:val="20"/>
          <w:szCs w:val="20"/>
        </w:rPr>
        <w:t>figure5</w:t>
      </w:r>
    </w:p>
    <w:p w14:paraId="6998A2B0" w14:textId="4270FE08" w:rsidR="004157A0" w:rsidRPr="004157A0" w:rsidRDefault="004157A0" w:rsidP="004157A0">
      <w:pPr>
        <w:widowControl w:val="0"/>
        <w:tabs>
          <w:tab w:val="left" w:leader="hyphen" w:pos="7938"/>
        </w:tabs>
        <w:rPr>
          <w:smallCaps/>
          <w:sz w:val="20"/>
          <w:szCs w:val="20"/>
        </w:rPr>
      </w:pPr>
      <w:r>
        <w:rPr>
          <w:smallCaps/>
          <w:sz w:val="20"/>
          <w:szCs w:val="20"/>
        </w:rPr>
        <w:t>figure6</w:t>
      </w:r>
    </w:p>
    <w:p w14:paraId="3CDF54BF" w14:textId="4E13F816" w:rsidR="00926D67" w:rsidRDefault="00926D67" w:rsidP="004157A0">
      <w:pPr>
        <w:widowControl w:val="0"/>
        <w:tabs>
          <w:tab w:val="left" w:leader="hyphen" w:pos="7938"/>
        </w:tabs>
        <w:spacing w:line="360" w:lineRule="auto"/>
        <w:rPr>
          <w:b/>
          <w:bCs/>
          <w:color w:val="000000" w:themeColor="text1"/>
        </w:rPr>
      </w:pPr>
    </w:p>
    <w:p w14:paraId="226B2A4E" w14:textId="3D9B5F85" w:rsidR="0045610C" w:rsidRPr="0045610C" w:rsidRDefault="0045610C" w:rsidP="0045610C">
      <w:pPr>
        <w:spacing w:before="100" w:beforeAutospacing="1" w:after="100" w:afterAutospacing="1"/>
        <w:outlineLvl w:val="2"/>
        <w:rPr>
          <w:b/>
          <w:bCs/>
          <w:sz w:val="28"/>
        </w:rPr>
      </w:pPr>
      <w:r w:rsidRPr="0045610C">
        <w:rPr>
          <w:sz w:val="28"/>
        </w:rPr>
        <w:t>Summary:</w:t>
      </w:r>
    </w:p>
    <w:p w14:paraId="0442A5E4" w14:textId="4D3F1032" w:rsidR="0045610C" w:rsidRPr="00977A18" w:rsidRDefault="0045610C" w:rsidP="0045610C">
      <w:pPr>
        <w:spacing w:before="100" w:beforeAutospacing="1" w:after="100" w:afterAutospacing="1"/>
      </w:pPr>
      <w:r w:rsidRPr="0045610C">
        <w:lastRenderedPageBreak/>
        <w:t>This chapter explained the methodology used to detect violence in videos. A quantitative approach was chosen, using deep learning to process and analyze the data. The study followed clear steps, including data preprocessing, model training, and evaluation. The dataset was carefully prepared, and the results were analyzed using standard performance metrics. This methodology ensured that the project was</w:t>
      </w:r>
      <w:r w:rsidRPr="00977A18">
        <w:t xml:space="preserve"> </w:t>
      </w:r>
      <w:r w:rsidRPr="0045610C">
        <w:t>reliable and could achieve its objectives.</w:t>
      </w:r>
    </w:p>
    <w:p w14:paraId="7951C42B" w14:textId="7EF51755" w:rsidR="00731E73" w:rsidRPr="00270DFC" w:rsidRDefault="00731E73" w:rsidP="00C101FB">
      <w:pPr>
        <w:widowControl w:val="0"/>
        <w:tabs>
          <w:tab w:val="left" w:leader="hyphen" w:pos="7938"/>
        </w:tabs>
        <w:rPr>
          <w:b/>
          <w:bCs/>
          <w:szCs w:val="26"/>
        </w:rPr>
      </w:pPr>
    </w:p>
    <w:p w14:paraId="7922B36C" w14:textId="77777777" w:rsidR="00706421" w:rsidRDefault="00706421">
      <w:pPr>
        <w:rPr>
          <w:ins w:id="48" w:author="Arwa Edl." w:date="2024-11-30T16:09:00Z"/>
          <w:smallCaps/>
          <w:sz w:val="36"/>
          <w:szCs w:val="36"/>
        </w:rPr>
      </w:pPr>
      <w:ins w:id="49" w:author="Arwa Edl." w:date="2024-11-30T16:09:00Z">
        <w:r>
          <w:rPr>
            <w:smallCaps/>
            <w:sz w:val="36"/>
            <w:szCs w:val="36"/>
          </w:rPr>
          <w:br w:type="page"/>
        </w:r>
      </w:ins>
    </w:p>
    <w:p w14:paraId="50DFADD7" w14:textId="2BBC7D61" w:rsidR="00A340BD" w:rsidRPr="00995CA3" w:rsidRDefault="00814B1F" w:rsidP="00C101FB">
      <w:pPr>
        <w:widowControl w:val="0"/>
        <w:tabs>
          <w:tab w:val="left" w:leader="hyphen" w:pos="7938"/>
        </w:tabs>
        <w:rPr>
          <w:b/>
          <w:bCs/>
          <w:sz w:val="36"/>
          <w:szCs w:val="36"/>
        </w:rPr>
      </w:pPr>
      <w:r w:rsidRPr="00995CA3">
        <w:rPr>
          <w:smallCaps/>
          <w:sz w:val="36"/>
          <w:szCs w:val="36"/>
        </w:rPr>
        <w:lastRenderedPageBreak/>
        <w:t xml:space="preserve">Chapter </w:t>
      </w:r>
      <w:r w:rsidR="002F4975" w:rsidRPr="00995CA3">
        <w:rPr>
          <w:smallCaps/>
          <w:sz w:val="36"/>
          <w:szCs w:val="36"/>
        </w:rPr>
        <w:t>F</w:t>
      </w:r>
      <w:r w:rsidRPr="00995CA3">
        <w:rPr>
          <w:smallCaps/>
          <w:sz w:val="36"/>
          <w:szCs w:val="36"/>
        </w:rPr>
        <w:t>our</w:t>
      </w:r>
      <w:r w:rsidR="00A340BD" w:rsidRPr="00995CA3">
        <w:rPr>
          <w:sz w:val="36"/>
          <w:szCs w:val="36"/>
        </w:rPr>
        <w:t>:</w:t>
      </w:r>
    </w:p>
    <w:p w14:paraId="301CF3A3" w14:textId="0EBA571A" w:rsidR="00A340BD" w:rsidRPr="00270DFC" w:rsidRDefault="00814B1F" w:rsidP="00E07031">
      <w:pPr>
        <w:widowControl w:val="0"/>
        <w:tabs>
          <w:tab w:val="left" w:leader="hyphen" w:pos="7938"/>
        </w:tabs>
        <w:spacing w:before="120" w:after="120"/>
        <w:rPr>
          <w:b/>
          <w:bCs/>
          <w:szCs w:val="26"/>
        </w:rPr>
      </w:pPr>
      <w:r w:rsidRPr="00270DFC">
        <w:rPr>
          <w:smallCaps/>
          <w:szCs w:val="26"/>
        </w:rPr>
        <w:t>Implementation</w:t>
      </w:r>
      <w:r w:rsidR="00640394">
        <w:rPr>
          <w:smallCaps/>
          <w:szCs w:val="26"/>
        </w:rPr>
        <w:t xml:space="preserve"> AND TESTING</w:t>
      </w:r>
    </w:p>
    <w:p w14:paraId="61BB8895" w14:textId="32B00AF4" w:rsidR="001557BF" w:rsidRDefault="001557BF" w:rsidP="00E07031">
      <w:pPr>
        <w:widowControl w:val="0"/>
        <w:tabs>
          <w:tab w:val="left" w:leader="hyphen" w:pos="7938"/>
        </w:tabs>
        <w:spacing w:line="360" w:lineRule="auto"/>
        <w:rPr>
          <w:b/>
          <w:bCs/>
          <w:color w:val="000000" w:themeColor="text1"/>
        </w:rPr>
      </w:pPr>
      <w:r w:rsidRPr="00E07031">
        <w:rPr>
          <w:color w:val="000000" w:themeColor="text1"/>
        </w:rPr>
        <w:t>4.</w:t>
      </w:r>
      <w:r w:rsidR="007F76A4" w:rsidRPr="00E07031">
        <w:rPr>
          <w:color w:val="000000" w:themeColor="text1"/>
        </w:rPr>
        <w:t xml:space="preserve"> </w:t>
      </w:r>
      <w:r w:rsidRPr="00E07031">
        <w:rPr>
          <w:color w:val="000000" w:themeColor="text1"/>
        </w:rPr>
        <w:t>1 Introduction</w:t>
      </w:r>
      <w:r w:rsidRPr="00E07031">
        <w:rPr>
          <w:color w:val="000000" w:themeColor="text1"/>
        </w:rPr>
        <w:tab/>
        <w:t>4</w:t>
      </w:r>
    </w:p>
    <w:p w14:paraId="24E9A352" w14:textId="77777777" w:rsidR="000E780E" w:rsidRDefault="000E780E" w:rsidP="00E07031">
      <w:pPr>
        <w:widowControl w:val="0"/>
        <w:tabs>
          <w:tab w:val="left" w:leader="hyphen" w:pos="7938"/>
        </w:tabs>
        <w:spacing w:line="360" w:lineRule="auto"/>
        <w:rPr>
          <w:b/>
          <w:bCs/>
          <w:color w:val="000000" w:themeColor="text1"/>
        </w:rPr>
      </w:pPr>
    </w:p>
    <w:p w14:paraId="3B8BDA01" w14:textId="25461D13" w:rsidR="000E780E" w:rsidRDefault="000B5101" w:rsidP="000E780E">
      <w:pPr>
        <w:widowControl w:val="0"/>
        <w:tabs>
          <w:tab w:val="left" w:leader="hyphen" w:pos="7938"/>
        </w:tabs>
        <w:spacing w:line="360" w:lineRule="auto"/>
        <w:rPr>
          <w:b/>
          <w:bCs/>
          <w:color w:val="000000" w:themeColor="text1"/>
        </w:rPr>
      </w:pPr>
      <w:r>
        <w:rPr>
          <w:color w:val="000000" w:themeColor="text1"/>
        </w:rPr>
        <w:t xml:space="preserve">In this chapter we will </w:t>
      </w:r>
      <w:r w:rsidR="000D6DFB">
        <w:rPr>
          <w:color w:val="000000" w:themeColor="text1"/>
        </w:rPr>
        <w:t>discuss</w:t>
      </w:r>
      <w:r>
        <w:rPr>
          <w:color w:val="000000" w:themeColor="text1"/>
        </w:rPr>
        <w:t xml:space="preserve"> the process </w:t>
      </w:r>
      <w:r w:rsidR="000D6DFB">
        <w:rPr>
          <w:color w:val="000000" w:themeColor="text1"/>
        </w:rPr>
        <w:t>of implementing</w:t>
      </w:r>
      <w:r>
        <w:rPr>
          <w:color w:val="000000" w:themeColor="text1"/>
        </w:rPr>
        <w:t xml:space="preserve"> and testing of azure custom vision and our video classification system </w:t>
      </w:r>
      <w:r w:rsidR="00AC76F9">
        <w:rPr>
          <w:color w:val="000000" w:themeColor="text1"/>
        </w:rPr>
        <w:t xml:space="preserve">and we also going to explain the sampling process and the testing process and what are the types of testing that we’ve used </w:t>
      </w:r>
    </w:p>
    <w:p w14:paraId="093C197D" w14:textId="62B51C70" w:rsidR="000B5101" w:rsidRPr="00E07031" w:rsidRDefault="000B5101" w:rsidP="005B4F73">
      <w:pPr>
        <w:widowControl w:val="0"/>
        <w:tabs>
          <w:tab w:val="left" w:leader="hyphen" w:pos="7938"/>
        </w:tabs>
        <w:spacing w:line="360" w:lineRule="auto"/>
        <w:rPr>
          <w:b/>
          <w:bCs/>
          <w:color w:val="000000" w:themeColor="text1"/>
        </w:rPr>
      </w:pPr>
    </w:p>
    <w:p w14:paraId="7273AA32" w14:textId="63BFFC53" w:rsidR="001557BF" w:rsidRDefault="001557BF" w:rsidP="00E07031">
      <w:pPr>
        <w:widowControl w:val="0"/>
        <w:tabs>
          <w:tab w:val="left" w:leader="hyphen" w:pos="7938"/>
        </w:tabs>
        <w:spacing w:line="360" w:lineRule="auto"/>
        <w:rPr>
          <w:b/>
          <w:bCs/>
          <w:color w:val="000000" w:themeColor="text1"/>
        </w:rPr>
      </w:pPr>
      <w:r w:rsidRPr="00E07031">
        <w:rPr>
          <w:color w:val="000000" w:themeColor="text1"/>
        </w:rPr>
        <w:t xml:space="preserve">4.2. </w:t>
      </w:r>
      <w:r w:rsidR="007F76A4" w:rsidRPr="00E07031">
        <w:rPr>
          <w:color w:val="000000" w:themeColor="text1"/>
        </w:rPr>
        <w:t>Implementation Steps</w:t>
      </w:r>
      <w:r w:rsidRPr="00E07031">
        <w:rPr>
          <w:color w:val="000000" w:themeColor="text1"/>
        </w:rPr>
        <w:tab/>
        <w:t>4</w:t>
      </w:r>
    </w:p>
    <w:p w14:paraId="6513F2D3" w14:textId="77777777" w:rsidR="000B5101" w:rsidRDefault="000B5101" w:rsidP="00E07031">
      <w:pPr>
        <w:widowControl w:val="0"/>
        <w:tabs>
          <w:tab w:val="left" w:leader="hyphen" w:pos="7938"/>
        </w:tabs>
        <w:spacing w:line="360" w:lineRule="auto"/>
        <w:rPr>
          <w:b/>
          <w:bCs/>
          <w:color w:val="000000" w:themeColor="text1"/>
        </w:rPr>
      </w:pPr>
    </w:p>
    <w:p w14:paraId="61982E84" w14:textId="6AF8E525" w:rsidR="00C559C4" w:rsidRPr="005B433D" w:rsidRDefault="00C559C4" w:rsidP="00C559C4">
      <w:pPr>
        <w:pStyle w:val="ListParagraph"/>
        <w:widowControl w:val="0"/>
        <w:numPr>
          <w:ilvl w:val="0"/>
          <w:numId w:val="18"/>
        </w:numPr>
        <w:tabs>
          <w:tab w:val="left" w:leader="hyphen" w:pos="7938"/>
        </w:tabs>
        <w:bidi w:val="0"/>
        <w:spacing w:line="360" w:lineRule="auto"/>
        <w:rPr>
          <w:rFonts w:cs="Times New Roman"/>
          <w:b/>
          <w:bCs/>
          <w:color w:val="000000" w:themeColor="text1"/>
          <w:sz w:val="28"/>
          <w:szCs w:val="28"/>
        </w:rPr>
      </w:pPr>
      <w:r w:rsidRPr="005B433D">
        <w:rPr>
          <w:rFonts w:cs="Times New Roman"/>
          <w:b/>
          <w:bCs/>
          <w:color w:val="000000" w:themeColor="text1"/>
          <w:sz w:val="28"/>
          <w:szCs w:val="28"/>
        </w:rPr>
        <w:t xml:space="preserve">Data </w:t>
      </w:r>
      <w:r w:rsidR="00AC76F9" w:rsidRPr="005B433D">
        <w:rPr>
          <w:rFonts w:cs="Times New Roman"/>
          <w:b/>
          <w:bCs/>
          <w:color w:val="000000" w:themeColor="text1"/>
          <w:sz w:val="28"/>
          <w:szCs w:val="28"/>
        </w:rPr>
        <w:t>preparation:</w:t>
      </w:r>
    </w:p>
    <w:p w14:paraId="263D5998" w14:textId="77777777" w:rsidR="00C559C4" w:rsidRPr="005B433D" w:rsidRDefault="00C559C4" w:rsidP="00C559C4">
      <w:pPr>
        <w:pStyle w:val="ListParagraph"/>
        <w:widowControl w:val="0"/>
        <w:numPr>
          <w:ilvl w:val="0"/>
          <w:numId w:val="21"/>
        </w:numPr>
        <w:tabs>
          <w:tab w:val="left" w:leader="hyphen" w:pos="7938"/>
        </w:tabs>
        <w:bidi w:val="0"/>
        <w:spacing w:line="360" w:lineRule="auto"/>
        <w:rPr>
          <w:rFonts w:cs="Times New Roman"/>
          <w:b/>
          <w:bCs/>
          <w:i/>
          <w:iCs/>
          <w:color w:val="000000" w:themeColor="text1"/>
          <w:sz w:val="24"/>
          <w:szCs w:val="24"/>
        </w:rPr>
      </w:pPr>
      <w:r w:rsidRPr="005B433D">
        <w:rPr>
          <w:rFonts w:cs="Times New Roman"/>
          <w:b/>
          <w:bCs/>
          <w:i/>
          <w:iCs/>
          <w:color w:val="000000" w:themeColor="text1"/>
          <w:sz w:val="24"/>
          <w:szCs w:val="24"/>
        </w:rPr>
        <w:t>Azure:</w:t>
      </w:r>
    </w:p>
    <w:p w14:paraId="1AA2D551" w14:textId="45677208" w:rsidR="00C559C4" w:rsidRPr="001C3E9B" w:rsidRDefault="00C559C4" w:rsidP="00C559C4">
      <w:pPr>
        <w:widowControl w:val="0"/>
        <w:tabs>
          <w:tab w:val="left" w:leader="hyphen" w:pos="7938"/>
        </w:tabs>
        <w:spacing w:line="360" w:lineRule="auto"/>
        <w:ind w:left="720"/>
        <w:rPr>
          <w:b/>
          <w:bCs/>
          <w:color w:val="000000" w:themeColor="text1"/>
        </w:rPr>
      </w:pPr>
      <w:r w:rsidRPr="001C3E9B">
        <w:rPr>
          <w:color w:val="000000" w:themeColor="text1"/>
        </w:rPr>
        <w:t>to start we gathered 60 videos (30= violence, 30=non-violence) that ranges from 5 seconds to 10 seconds max for our dataset.</w:t>
      </w:r>
    </w:p>
    <w:p w14:paraId="73DE47A2" w14:textId="77777777" w:rsidR="00C559C4" w:rsidRPr="001C3E9B" w:rsidRDefault="00C559C4" w:rsidP="00C559C4">
      <w:pPr>
        <w:widowControl w:val="0"/>
        <w:tabs>
          <w:tab w:val="left" w:leader="hyphen" w:pos="7938"/>
        </w:tabs>
        <w:spacing w:line="360" w:lineRule="auto"/>
        <w:ind w:left="720"/>
        <w:rPr>
          <w:b/>
          <w:bCs/>
          <w:color w:val="000000" w:themeColor="text1"/>
        </w:rPr>
      </w:pPr>
      <w:r w:rsidRPr="001C3E9B">
        <w:rPr>
          <w:color w:val="000000" w:themeColor="text1"/>
        </w:rPr>
        <w:t>We extracted frames (images) from videos to implement it in azure custom vision image classification.</w:t>
      </w:r>
    </w:p>
    <w:p w14:paraId="05C4EFEA" w14:textId="77777777" w:rsidR="001C3E9B" w:rsidRDefault="001C3E9B" w:rsidP="00C559C4">
      <w:pPr>
        <w:widowControl w:val="0"/>
        <w:tabs>
          <w:tab w:val="left" w:leader="hyphen" w:pos="7938"/>
        </w:tabs>
        <w:spacing w:line="360" w:lineRule="auto"/>
        <w:ind w:left="720"/>
        <w:rPr>
          <w:color w:val="000000" w:themeColor="text1"/>
        </w:rPr>
      </w:pPr>
    </w:p>
    <w:p w14:paraId="526D21A5" w14:textId="77777777" w:rsidR="001C3E9B" w:rsidRDefault="001C3E9B" w:rsidP="00C559C4">
      <w:pPr>
        <w:widowControl w:val="0"/>
        <w:tabs>
          <w:tab w:val="left" w:leader="hyphen" w:pos="7938"/>
        </w:tabs>
        <w:spacing w:line="360" w:lineRule="auto"/>
        <w:ind w:left="720"/>
        <w:rPr>
          <w:color w:val="000000" w:themeColor="text1"/>
        </w:rPr>
      </w:pPr>
    </w:p>
    <w:p w14:paraId="75AEC34E" w14:textId="77777777" w:rsidR="001C3E9B" w:rsidRDefault="001C3E9B" w:rsidP="00C559C4">
      <w:pPr>
        <w:widowControl w:val="0"/>
        <w:tabs>
          <w:tab w:val="left" w:leader="hyphen" w:pos="7938"/>
        </w:tabs>
        <w:spacing w:line="360" w:lineRule="auto"/>
        <w:ind w:left="720"/>
        <w:rPr>
          <w:color w:val="000000" w:themeColor="text1"/>
        </w:rPr>
      </w:pPr>
    </w:p>
    <w:p w14:paraId="316F0F6F" w14:textId="77777777" w:rsidR="00C559C4" w:rsidRDefault="00C559C4" w:rsidP="00C559C4">
      <w:pPr>
        <w:pStyle w:val="ListParagraph"/>
        <w:widowControl w:val="0"/>
        <w:numPr>
          <w:ilvl w:val="0"/>
          <w:numId w:val="20"/>
        </w:numPr>
        <w:tabs>
          <w:tab w:val="left" w:leader="hyphen" w:pos="7938"/>
        </w:tabs>
        <w:bidi w:val="0"/>
        <w:spacing w:line="360" w:lineRule="auto"/>
        <w:rPr>
          <w:rFonts w:cs="Times New Roman"/>
          <w:b/>
          <w:bCs/>
          <w:i/>
          <w:iCs/>
          <w:color w:val="000000" w:themeColor="text1"/>
          <w:sz w:val="24"/>
          <w:szCs w:val="24"/>
        </w:rPr>
      </w:pPr>
      <w:r w:rsidRPr="005B433D">
        <w:rPr>
          <w:rFonts w:cs="Times New Roman"/>
          <w:b/>
          <w:bCs/>
          <w:i/>
          <w:iCs/>
          <w:color w:val="000000" w:themeColor="text1"/>
          <w:sz w:val="24"/>
          <w:szCs w:val="24"/>
        </w:rPr>
        <w:t>Video classification model:</w:t>
      </w:r>
    </w:p>
    <w:p w14:paraId="26AE8576" w14:textId="1701E0A3" w:rsidR="00A97D5E" w:rsidRDefault="00A97D5E" w:rsidP="00A97D5E">
      <w:pPr>
        <w:widowControl w:val="0"/>
        <w:tabs>
          <w:tab w:val="left" w:leader="hyphen" w:pos="7938"/>
        </w:tabs>
        <w:spacing w:line="360" w:lineRule="auto"/>
        <w:rPr>
          <w:b/>
          <w:bCs/>
          <w:color w:val="000000" w:themeColor="text1"/>
        </w:rPr>
      </w:pPr>
      <w:r>
        <w:rPr>
          <w:color w:val="000000" w:themeColor="text1"/>
        </w:rPr>
        <w:t xml:space="preserve">We need to perform operation on raw data </w:t>
      </w:r>
      <w:r w:rsidR="00777572">
        <w:rPr>
          <w:color w:val="000000" w:themeColor="text1"/>
        </w:rPr>
        <w:t>(videos</w:t>
      </w:r>
      <w:r>
        <w:rPr>
          <w:color w:val="000000" w:themeColor="text1"/>
        </w:rPr>
        <w:t>) to extract</w:t>
      </w:r>
      <w:r w:rsidR="001C3E9B">
        <w:rPr>
          <w:color w:val="000000" w:themeColor="text1"/>
        </w:rPr>
        <w:t xml:space="preserve"> 10</w:t>
      </w:r>
      <w:r>
        <w:rPr>
          <w:color w:val="000000" w:themeColor="text1"/>
        </w:rPr>
        <w:t xml:space="preserve"> frames and preform operation on the extracted frames to resize the image and change the color array from BGR to R</w:t>
      </w:r>
      <w:r w:rsidR="0045610C">
        <w:rPr>
          <w:color w:val="000000" w:themeColor="text1"/>
        </w:rPr>
        <w:t>G</w:t>
      </w:r>
      <w:r>
        <w:rPr>
          <w:color w:val="000000" w:themeColor="text1"/>
        </w:rPr>
        <w:t xml:space="preserve">B and store the final result in array ready to be processed </w:t>
      </w:r>
    </w:p>
    <w:p w14:paraId="550003D8" w14:textId="43675564" w:rsidR="00B52B98" w:rsidRDefault="00C559C4" w:rsidP="00A97D5E">
      <w:pPr>
        <w:widowControl w:val="0"/>
        <w:tabs>
          <w:tab w:val="left" w:leader="hyphen" w:pos="7938"/>
        </w:tabs>
        <w:spacing w:line="360" w:lineRule="auto"/>
        <w:rPr>
          <w:color w:val="000000" w:themeColor="text1"/>
        </w:rPr>
      </w:pPr>
      <w:r>
        <w:rPr>
          <w:noProof/>
        </w:rPr>
        <w:lastRenderedPageBreak/>
        <w:drawing>
          <wp:inline distT="0" distB="0" distL="0" distR="0" wp14:anchorId="5038F973" wp14:editId="79F2017F">
            <wp:extent cx="3466283" cy="2838091"/>
            <wp:effectExtent l="0" t="0" r="1270" b="0"/>
            <wp:docPr id="976896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6666" name="Picture 9768966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14827" cy="2959715"/>
                    </a:xfrm>
                    <a:prstGeom prst="rect">
                      <a:avLst/>
                    </a:prstGeom>
                  </pic:spPr>
                </pic:pic>
              </a:graphicData>
            </a:graphic>
          </wp:inline>
        </w:drawing>
      </w:r>
    </w:p>
    <w:p w14:paraId="1EB36AC4" w14:textId="4749C20A" w:rsidR="004157A0" w:rsidRPr="004157A0" w:rsidRDefault="004157A0" w:rsidP="004157A0">
      <w:pPr>
        <w:widowControl w:val="0"/>
        <w:tabs>
          <w:tab w:val="left" w:leader="hyphen" w:pos="7938"/>
        </w:tabs>
        <w:rPr>
          <w:smallCaps/>
          <w:sz w:val="20"/>
          <w:szCs w:val="20"/>
        </w:rPr>
      </w:pPr>
      <w:r>
        <w:rPr>
          <w:smallCaps/>
          <w:sz w:val="20"/>
          <w:szCs w:val="20"/>
        </w:rPr>
        <w:t>figure7</w:t>
      </w:r>
    </w:p>
    <w:p w14:paraId="2DB613DF" w14:textId="77777777" w:rsidR="00B52B98" w:rsidRDefault="00B52B98" w:rsidP="00C559C4">
      <w:pPr>
        <w:widowControl w:val="0"/>
        <w:tabs>
          <w:tab w:val="left" w:leader="hyphen" w:pos="7938"/>
        </w:tabs>
        <w:spacing w:line="360" w:lineRule="auto"/>
        <w:rPr>
          <w:color w:val="000000" w:themeColor="text1"/>
        </w:rPr>
      </w:pPr>
    </w:p>
    <w:p w14:paraId="5A40071D" w14:textId="2434E319" w:rsidR="00E1714F" w:rsidRDefault="00CA46DF" w:rsidP="00E1714F">
      <w:pPr>
        <w:widowControl w:val="0"/>
        <w:tabs>
          <w:tab w:val="left" w:leader="hyphen" w:pos="7938"/>
        </w:tabs>
        <w:spacing w:line="360" w:lineRule="auto"/>
        <w:rPr>
          <w:b/>
          <w:bCs/>
          <w:color w:val="000000" w:themeColor="text1"/>
        </w:rPr>
      </w:pPr>
      <w:r w:rsidRPr="001C3E9B">
        <w:rPr>
          <w:color w:val="000000" w:themeColor="text1"/>
        </w:rPr>
        <w:t xml:space="preserve">Using the </w:t>
      </w:r>
      <w:r w:rsidR="00AC76F9" w:rsidRPr="001C3E9B">
        <w:rPr>
          <w:color w:val="000000" w:themeColor="text1"/>
        </w:rPr>
        <w:t>function:</w:t>
      </w:r>
      <w:r w:rsidRPr="001C3E9B">
        <w:rPr>
          <w:color w:val="000000" w:themeColor="text1"/>
        </w:rPr>
        <w:t xml:space="preserve"> perprocess_video() we will prepare our</w:t>
      </w:r>
      <w:r w:rsidR="001C3E9B" w:rsidRPr="001C3E9B">
        <w:rPr>
          <w:color w:val="000000" w:themeColor="text1"/>
        </w:rPr>
        <w:t xml:space="preserve"> video</w:t>
      </w:r>
      <w:r w:rsidRPr="001C3E9B">
        <w:rPr>
          <w:color w:val="000000" w:themeColor="text1"/>
        </w:rPr>
        <w:t xml:space="preserve"> data </w:t>
      </w:r>
      <w:r w:rsidR="009D2068" w:rsidRPr="001C3E9B">
        <w:rPr>
          <w:color w:val="000000" w:themeColor="text1"/>
        </w:rPr>
        <w:t>by extracting frames</w:t>
      </w:r>
      <w:r w:rsidR="001C3E9B" w:rsidRPr="001C3E9B">
        <w:rPr>
          <w:color w:val="000000" w:themeColor="text1"/>
        </w:rPr>
        <w:t xml:space="preserve"> (10 frames) </w:t>
      </w:r>
      <w:r w:rsidR="009D2068" w:rsidRPr="001C3E9B">
        <w:rPr>
          <w:color w:val="000000" w:themeColor="text1"/>
        </w:rPr>
        <w:t xml:space="preserve"> and modifying the size of the extracted images </w:t>
      </w:r>
      <w:r w:rsidR="001C3E9B" w:rsidRPr="001C3E9B">
        <w:rPr>
          <w:color w:val="000000" w:themeColor="text1"/>
        </w:rPr>
        <w:t xml:space="preserve">to 64x64 </w:t>
      </w:r>
      <w:r w:rsidR="009D2068" w:rsidRPr="001C3E9B">
        <w:rPr>
          <w:color w:val="000000" w:themeColor="text1"/>
        </w:rPr>
        <w:t>and</w:t>
      </w:r>
      <w:r w:rsidR="001C3E9B">
        <w:rPr>
          <w:color w:val="000000" w:themeColor="text1"/>
        </w:rPr>
        <w:t xml:space="preserve"> also</w:t>
      </w:r>
      <w:r w:rsidR="009D2068" w:rsidRPr="001C3E9B">
        <w:rPr>
          <w:color w:val="000000" w:themeColor="text1"/>
        </w:rPr>
        <w:t xml:space="preserve"> the color matrices due to the </w:t>
      </w:r>
      <w:r w:rsidR="001C3E9B" w:rsidRPr="001C3E9B">
        <w:rPr>
          <w:color w:val="000000" w:themeColor="text1"/>
        </w:rPr>
        <w:t>OpenCV library stores color in BGR format</w:t>
      </w:r>
      <w:r w:rsidR="001C3E9B">
        <w:rPr>
          <w:color w:val="000000" w:themeColor="text1"/>
        </w:rPr>
        <w:t xml:space="preserve"> so we need to convert </w:t>
      </w:r>
      <w:r w:rsidR="00023100">
        <w:rPr>
          <w:color w:val="000000" w:themeColor="text1"/>
        </w:rPr>
        <w:t xml:space="preserve">the RGB format and then store the frames into a list the converting the list to an array </w:t>
      </w:r>
      <w:r w:rsidR="00E1714F">
        <w:rPr>
          <w:b/>
          <w:bCs/>
          <w:color w:val="000000" w:themeColor="text1"/>
        </w:rPr>
        <w:t xml:space="preserve">the resson why we are doing this is if our image was 1000 X 1000px and we processed them al our CPUs may not handle it and there will be too many neurons that will cause overfitting  </w:t>
      </w:r>
      <w:r w:rsidR="00E1714F">
        <w:rPr>
          <w:b/>
          <w:bCs/>
          <w:noProof/>
          <w:color w:val="000000" w:themeColor="text1"/>
        </w:rPr>
        <w:drawing>
          <wp:inline distT="0" distB="0" distL="0" distR="0" wp14:anchorId="1BF8F300" wp14:editId="0EF11199">
            <wp:extent cx="5399405" cy="2966720"/>
            <wp:effectExtent l="0" t="0" r="0" b="5080"/>
            <wp:docPr id="10047654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5485" name="Picture 10047654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9405" cy="2966720"/>
                    </a:xfrm>
                    <a:prstGeom prst="rect">
                      <a:avLst/>
                    </a:prstGeom>
                  </pic:spPr>
                </pic:pic>
              </a:graphicData>
            </a:graphic>
          </wp:inline>
        </w:drawing>
      </w:r>
    </w:p>
    <w:p w14:paraId="3D9D0463" w14:textId="4F208BEE" w:rsidR="004157A0" w:rsidRPr="004157A0" w:rsidRDefault="004157A0" w:rsidP="004157A0">
      <w:pPr>
        <w:widowControl w:val="0"/>
        <w:tabs>
          <w:tab w:val="left" w:leader="hyphen" w:pos="7938"/>
        </w:tabs>
        <w:rPr>
          <w:smallCaps/>
          <w:sz w:val="20"/>
          <w:szCs w:val="20"/>
        </w:rPr>
      </w:pPr>
      <w:r>
        <w:rPr>
          <w:smallCaps/>
          <w:sz w:val="20"/>
          <w:szCs w:val="20"/>
        </w:rPr>
        <w:t>figure8</w:t>
      </w:r>
    </w:p>
    <w:p w14:paraId="2C8E3F80" w14:textId="77777777" w:rsidR="001C3E9B" w:rsidRDefault="001C3E9B" w:rsidP="00C559C4">
      <w:pPr>
        <w:widowControl w:val="0"/>
        <w:tabs>
          <w:tab w:val="left" w:leader="hyphen" w:pos="7938"/>
        </w:tabs>
        <w:spacing w:line="360" w:lineRule="auto"/>
        <w:rPr>
          <w:color w:val="000000" w:themeColor="text1"/>
        </w:rPr>
      </w:pPr>
    </w:p>
    <w:p w14:paraId="4C442FF5" w14:textId="77777777" w:rsidR="00900BAC" w:rsidRDefault="00900BAC" w:rsidP="00C559C4">
      <w:pPr>
        <w:widowControl w:val="0"/>
        <w:tabs>
          <w:tab w:val="left" w:leader="hyphen" w:pos="7938"/>
        </w:tabs>
        <w:spacing w:line="360" w:lineRule="auto"/>
        <w:rPr>
          <w:color w:val="000000" w:themeColor="text1"/>
        </w:rPr>
      </w:pPr>
      <w:r>
        <w:rPr>
          <w:noProof/>
          <w:color w:val="000000" w:themeColor="text1"/>
        </w:rPr>
        <w:lastRenderedPageBreak/>
        <w:drawing>
          <wp:inline distT="0" distB="0" distL="0" distR="0" wp14:anchorId="10338F11" wp14:editId="196E695C">
            <wp:extent cx="5399405" cy="3193415"/>
            <wp:effectExtent l="0" t="0" r="0" b="0"/>
            <wp:docPr id="5383436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43679" name="Picture 538343679"/>
                    <pic:cNvPicPr/>
                  </pic:nvPicPr>
                  <pic:blipFill>
                    <a:blip r:embed="rId21">
                      <a:extLst>
                        <a:ext uri="{28A0092B-C50C-407E-A947-70E740481C1C}">
                          <a14:useLocalDpi xmlns:a14="http://schemas.microsoft.com/office/drawing/2010/main" val="0"/>
                        </a:ext>
                      </a:extLst>
                    </a:blip>
                    <a:stretch>
                      <a:fillRect/>
                    </a:stretch>
                  </pic:blipFill>
                  <pic:spPr>
                    <a:xfrm>
                      <a:off x="0" y="0"/>
                      <a:ext cx="5399405" cy="3193415"/>
                    </a:xfrm>
                    <a:prstGeom prst="rect">
                      <a:avLst/>
                    </a:prstGeom>
                  </pic:spPr>
                </pic:pic>
              </a:graphicData>
            </a:graphic>
          </wp:inline>
        </w:drawing>
      </w:r>
    </w:p>
    <w:p w14:paraId="0ED50C1C" w14:textId="4CEC7169" w:rsidR="004157A0" w:rsidRDefault="004157A0" w:rsidP="004157A0">
      <w:pPr>
        <w:widowControl w:val="0"/>
        <w:tabs>
          <w:tab w:val="left" w:leader="hyphen" w:pos="7938"/>
        </w:tabs>
        <w:rPr>
          <w:smallCaps/>
          <w:sz w:val="20"/>
          <w:szCs w:val="20"/>
        </w:rPr>
      </w:pPr>
      <w:r>
        <w:rPr>
          <w:smallCaps/>
          <w:sz w:val="20"/>
          <w:szCs w:val="20"/>
        </w:rPr>
        <w:t>figure9</w:t>
      </w:r>
    </w:p>
    <w:p w14:paraId="753D80CE" w14:textId="77777777" w:rsidR="004157A0" w:rsidRPr="004157A0" w:rsidRDefault="004157A0" w:rsidP="004157A0">
      <w:pPr>
        <w:widowControl w:val="0"/>
        <w:tabs>
          <w:tab w:val="left" w:leader="hyphen" w:pos="7938"/>
        </w:tabs>
        <w:rPr>
          <w:smallCaps/>
          <w:sz w:val="20"/>
          <w:szCs w:val="20"/>
        </w:rPr>
      </w:pPr>
    </w:p>
    <w:p w14:paraId="2384E7B7" w14:textId="7981AA07" w:rsidR="00900BAC" w:rsidRPr="0019188C" w:rsidRDefault="00900BAC" w:rsidP="00C559C4">
      <w:pPr>
        <w:widowControl w:val="0"/>
        <w:tabs>
          <w:tab w:val="left" w:leader="hyphen" w:pos="7938"/>
        </w:tabs>
        <w:spacing w:line="360" w:lineRule="auto"/>
        <w:rPr>
          <w:b/>
          <w:bCs/>
          <w:color w:val="000000" w:themeColor="text1"/>
        </w:rPr>
      </w:pPr>
      <w:r w:rsidRPr="0019188C">
        <w:rPr>
          <w:b/>
          <w:bCs/>
          <w:color w:val="000000" w:themeColor="text1"/>
        </w:rPr>
        <w:t xml:space="preserve">In load_data() function we prepare our data to be trained and tested as we can see there are two lists and a for loop that iterate over all the file in a folder in our case it will iterate over all the videos in a folder e.g. violence. We will be joining every path with the video name to insure that in the training process the model reaches them. In variable frame we store the output of the </w:t>
      </w:r>
      <w:r w:rsidR="00F05A77" w:rsidRPr="0019188C">
        <w:rPr>
          <w:b/>
          <w:bCs/>
          <w:color w:val="000000" w:themeColor="text1"/>
        </w:rPr>
        <w:t xml:space="preserve">preprocess_video() in it. Now we have 10 frames stored in an array and we add them to our list “data” lastly the function will return data and </w:t>
      </w:r>
      <w:r w:rsidR="00301C7B" w:rsidRPr="0019188C">
        <w:rPr>
          <w:b/>
          <w:bCs/>
          <w:color w:val="000000" w:themeColor="text1"/>
        </w:rPr>
        <w:t>labels</w:t>
      </w:r>
      <w:r w:rsidR="00F05A77" w:rsidRPr="0019188C">
        <w:rPr>
          <w:b/>
          <w:bCs/>
          <w:color w:val="000000" w:themeColor="text1"/>
        </w:rPr>
        <w:t xml:space="preserve"> as an arrays to be used in training data </w:t>
      </w:r>
    </w:p>
    <w:p w14:paraId="6FFFD8AF" w14:textId="1E927E1D" w:rsidR="002B6132" w:rsidRDefault="00090980" w:rsidP="00C559C4">
      <w:pPr>
        <w:widowControl w:val="0"/>
        <w:tabs>
          <w:tab w:val="left" w:leader="hyphen" w:pos="7938"/>
        </w:tabs>
        <w:spacing w:line="360" w:lineRule="auto"/>
        <w:rPr>
          <w:color w:val="000000" w:themeColor="text1"/>
        </w:rPr>
      </w:pPr>
      <w:r>
        <w:rPr>
          <w:noProof/>
          <w:color w:val="000000" w:themeColor="text1"/>
        </w:rPr>
        <mc:AlternateContent>
          <mc:Choice Requires="wpi">
            <w:drawing>
              <wp:anchor distT="0" distB="0" distL="114300" distR="114300" simplePos="0" relativeHeight="251674112" behindDoc="0" locked="0" layoutInCell="1" allowOverlap="1" wp14:anchorId="478C9D9B" wp14:editId="553F588B">
                <wp:simplePos x="0" y="0"/>
                <wp:positionH relativeFrom="column">
                  <wp:posOffset>1294196</wp:posOffset>
                </wp:positionH>
                <wp:positionV relativeFrom="paragraph">
                  <wp:posOffset>688596</wp:posOffset>
                </wp:positionV>
                <wp:extent cx="360" cy="360"/>
                <wp:effectExtent l="88900" t="139700" r="88900" b="139700"/>
                <wp:wrapNone/>
                <wp:docPr id="1686220271" name="Ink 6"/>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xmlns:w16sdtdh="http://schemas.microsoft.com/office/word/2020/wordml/sdtdatahash" xmlns:w16du="http://schemas.microsoft.com/office/word/2023/wordml/word16du" xmlns:oel="http://schemas.microsoft.com/office/2019/extlst">
            <w:pict>
              <v:shapetype w14:anchorId="4EF8CA7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97.7pt;margin-top:45.7pt;width:8.55pt;height:17.05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">
                <v:imagedata r:id="rId23" o:title=""/>
              </v:shape>
            </w:pict>
          </mc:Fallback>
        </mc:AlternateContent>
      </w:r>
      <w:r w:rsidR="00F05A77">
        <w:rPr>
          <w:noProof/>
          <w:color w:val="000000" w:themeColor="text1"/>
        </w:rPr>
        <mc:AlternateContent>
          <mc:Choice Requires="wpi">
            <w:drawing>
              <wp:anchor distT="0" distB="0" distL="114300" distR="114300" simplePos="0" relativeHeight="251675136" behindDoc="0" locked="0" layoutInCell="1" allowOverlap="1" wp14:anchorId="3B736C66" wp14:editId="2D587EDD">
                <wp:simplePos x="0" y="0"/>
                <wp:positionH relativeFrom="column">
                  <wp:posOffset>4002110</wp:posOffset>
                </wp:positionH>
                <wp:positionV relativeFrom="paragraph">
                  <wp:posOffset>737975</wp:posOffset>
                </wp:positionV>
                <wp:extent cx="360" cy="360"/>
                <wp:effectExtent l="88900" t="139700" r="88900" b="139700"/>
                <wp:wrapNone/>
                <wp:docPr id="401527943" name="Ink 7"/>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xmlns:w16sdtdh="http://schemas.microsoft.com/office/word/2020/wordml/sdtdatahash" xmlns:w16du="http://schemas.microsoft.com/office/word/2023/wordml/word16du" xmlns:oel="http://schemas.microsoft.com/office/2019/extlst">
            <w:pict>
              <v:shape w14:anchorId="2B974691" id="Ink 7" o:spid="_x0000_s1026" type="#_x0000_t75" style="position:absolute;margin-left:310.9pt;margin-top:49.6pt;width:8.55pt;height:17.05pt;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">
                <v:imagedata r:id="rId23" o:title=""/>
              </v:shape>
            </w:pict>
          </mc:Fallback>
        </mc:AlternateContent>
      </w:r>
      <w:r w:rsidR="00900BAC">
        <w:rPr>
          <w:noProof/>
          <w:color w:val="000000" w:themeColor="text1"/>
        </w:rPr>
        <w:drawing>
          <wp:inline distT="0" distB="0" distL="0" distR="0" wp14:anchorId="1385E919" wp14:editId="3F25B243">
            <wp:extent cx="4421171" cy="3173801"/>
            <wp:effectExtent l="0" t="0" r="0" b="1270"/>
            <wp:docPr id="1735045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45777" name="Picture 17350457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40620" cy="3187763"/>
                    </a:xfrm>
                    <a:prstGeom prst="rect">
                      <a:avLst/>
                    </a:prstGeom>
                  </pic:spPr>
                </pic:pic>
              </a:graphicData>
            </a:graphic>
          </wp:inline>
        </w:drawing>
      </w:r>
    </w:p>
    <w:p w14:paraId="42F4381F" w14:textId="2E19C6EB" w:rsidR="004157A0" w:rsidRPr="004157A0" w:rsidRDefault="004157A0" w:rsidP="004157A0">
      <w:pPr>
        <w:widowControl w:val="0"/>
        <w:tabs>
          <w:tab w:val="left" w:leader="hyphen" w:pos="7938"/>
        </w:tabs>
        <w:rPr>
          <w:smallCaps/>
          <w:sz w:val="20"/>
          <w:szCs w:val="20"/>
        </w:rPr>
      </w:pPr>
      <w:r>
        <w:rPr>
          <w:smallCaps/>
          <w:sz w:val="20"/>
          <w:szCs w:val="20"/>
        </w:rPr>
        <w:t>figure10</w:t>
      </w:r>
    </w:p>
    <w:p w14:paraId="6F91AF05" w14:textId="77777777" w:rsidR="004157A0" w:rsidRDefault="004157A0" w:rsidP="00C559C4">
      <w:pPr>
        <w:widowControl w:val="0"/>
        <w:tabs>
          <w:tab w:val="left" w:leader="hyphen" w:pos="7938"/>
        </w:tabs>
        <w:spacing w:line="360" w:lineRule="auto"/>
        <w:rPr>
          <w:color w:val="000000" w:themeColor="text1"/>
        </w:rPr>
      </w:pPr>
    </w:p>
    <w:p w14:paraId="7B7F1F1B" w14:textId="533CE64D" w:rsidR="00C1073E" w:rsidRDefault="00F05A77" w:rsidP="00C1073E">
      <w:pPr>
        <w:widowControl w:val="0"/>
        <w:tabs>
          <w:tab w:val="left" w:leader="hyphen" w:pos="7938"/>
        </w:tabs>
        <w:spacing w:line="360" w:lineRule="auto"/>
        <w:rPr>
          <w:color w:val="000000" w:themeColor="text1"/>
        </w:rPr>
      </w:pPr>
      <w:r>
        <w:rPr>
          <w:color w:val="000000" w:themeColor="text1"/>
        </w:rPr>
        <w:lastRenderedPageBreak/>
        <w:t xml:space="preserve">Now we are going to build our conventional neural network using </w:t>
      </w:r>
      <w:r w:rsidRPr="00F05A77">
        <w:rPr>
          <w:color w:val="000000" w:themeColor="text1"/>
        </w:rPr>
        <w:t>CONV3D</w:t>
      </w:r>
      <w:r>
        <w:rPr>
          <w:color w:val="000000" w:themeColor="text1"/>
        </w:rPr>
        <w:t xml:space="preserve"> , LSTM and Dense</w:t>
      </w:r>
      <w:r w:rsidR="00846D3C">
        <w:rPr>
          <w:color w:val="000000" w:themeColor="text1"/>
        </w:rPr>
        <w:t xml:space="preserve">. </w:t>
      </w:r>
    </w:p>
    <w:p w14:paraId="7E01F717" w14:textId="77777777" w:rsidR="00846D3C" w:rsidRDefault="00846D3C" w:rsidP="00C1073E">
      <w:pPr>
        <w:widowControl w:val="0"/>
        <w:tabs>
          <w:tab w:val="left" w:leader="hyphen" w:pos="7938"/>
        </w:tabs>
        <w:spacing w:line="360" w:lineRule="auto"/>
        <w:rPr>
          <w:color w:val="000000" w:themeColor="text1"/>
        </w:rPr>
      </w:pPr>
    </w:p>
    <w:p w14:paraId="630465C2" w14:textId="62744ED7" w:rsidR="00846D3C" w:rsidRPr="00E1714F" w:rsidRDefault="00C1073E" w:rsidP="00E1714F">
      <w:pPr>
        <w:pStyle w:val="ListParagraph"/>
        <w:widowControl w:val="0"/>
        <w:numPr>
          <w:ilvl w:val="1"/>
          <w:numId w:val="42"/>
        </w:numPr>
        <w:tabs>
          <w:tab w:val="left" w:leader="hyphen" w:pos="7938"/>
        </w:tabs>
        <w:bidi w:val="0"/>
        <w:spacing w:line="360" w:lineRule="auto"/>
        <w:rPr>
          <w:rFonts w:cs="Times New Roman"/>
          <w:color w:val="000000" w:themeColor="text1"/>
          <w:sz w:val="24"/>
          <w:szCs w:val="24"/>
        </w:rPr>
      </w:pPr>
      <w:r w:rsidRPr="00E1714F">
        <w:rPr>
          <w:rFonts w:cs="Times New Roman"/>
          <w:color w:val="000000" w:themeColor="text1"/>
          <w:sz w:val="24"/>
          <w:szCs w:val="24"/>
        </w:rPr>
        <w:t>The first line is called the input layer. In this layer</w:t>
      </w:r>
      <w:r w:rsidR="00846D3C" w:rsidRPr="00E1714F">
        <w:rPr>
          <w:rFonts w:cs="Times New Roman"/>
          <w:color w:val="000000" w:themeColor="text1"/>
          <w:sz w:val="24"/>
          <w:szCs w:val="24"/>
        </w:rPr>
        <w:t>:</w:t>
      </w:r>
    </w:p>
    <w:p w14:paraId="3D676878" w14:textId="68196BC7" w:rsidR="006930A5" w:rsidRPr="006857F4" w:rsidRDefault="00C1073E" w:rsidP="006930A5">
      <w:pPr>
        <w:widowControl w:val="0"/>
        <w:tabs>
          <w:tab w:val="left" w:leader="hyphen" w:pos="7938"/>
        </w:tabs>
        <w:spacing w:line="360" w:lineRule="auto"/>
        <w:rPr>
          <w:b/>
          <w:bCs/>
          <w:color w:val="000000" w:themeColor="text1"/>
        </w:rPr>
      </w:pPr>
      <w:r w:rsidRPr="006857F4">
        <w:rPr>
          <w:b/>
          <w:bCs/>
          <w:color w:val="000000" w:themeColor="text1"/>
        </w:rPr>
        <w:t xml:space="preserve"> </w:t>
      </w:r>
      <w:r w:rsidR="006857F4" w:rsidRPr="006857F4">
        <w:rPr>
          <w:b/>
          <w:bCs/>
          <w:color w:val="000000" w:themeColor="text1"/>
        </w:rPr>
        <w:t>1</w:t>
      </w:r>
      <w:r w:rsidR="006857F4" w:rsidRPr="006857F4">
        <w:rPr>
          <w:b/>
          <w:bCs/>
          <w:color w:val="000000" w:themeColor="text1"/>
          <w:vertAlign w:val="superscript"/>
        </w:rPr>
        <w:t>st</w:t>
      </w:r>
      <w:r w:rsidR="006857F4" w:rsidRPr="006857F4">
        <w:rPr>
          <w:b/>
          <w:bCs/>
          <w:color w:val="000000" w:themeColor="text1"/>
        </w:rPr>
        <w:t xml:space="preserve"> </w:t>
      </w:r>
      <w:r w:rsidRPr="006857F4">
        <w:rPr>
          <w:b/>
          <w:bCs/>
          <w:color w:val="000000" w:themeColor="text1"/>
        </w:rPr>
        <w:t xml:space="preserve"> argument are the number of filter applied</w:t>
      </w:r>
      <w:r w:rsidR="00846D3C" w:rsidRPr="006857F4">
        <w:rPr>
          <w:b/>
          <w:bCs/>
          <w:color w:val="000000" w:themeColor="text1"/>
        </w:rPr>
        <w:t xml:space="preserve"> </w:t>
      </w:r>
    </w:p>
    <w:p w14:paraId="1E6E8BA3" w14:textId="37C7C0CA" w:rsidR="006930A5" w:rsidRDefault="006930A5" w:rsidP="006930A5">
      <w:pPr>
        <w:widowControl w:val="0"/>
        <w:tabs>
          <w:tab w:val="left" w:leader="hyphen" w:pos="7938"/>
        </w:tabs>
        <w:spacing w:line="360" w:lineRule="auto"/>
        <w:rPr>
          <w:b/>
          <w:bCs/>
          <w:color w:val="000000" w:themeColor="text1"/>
        </w:rPr>
      </w:pPr>
      <w:r>
        <w:rPr>
          <w:b/>
          <w:bCs/>
          <w:color w:val="000000" w:themeColor="text1"/>
        </w:rPr>
        <w:t>2</w:t>
      </w:r>
      <w:r w:rsidR="0019188C" w:rsidRPr="0019188C">
        <w:rPr>
          <w:b/>
          <w:bCs/>
          <w:color w:val="000000" w:themeColor="text1"/>
          <w:vertAlign w:val="superscript"/>
        </w:rPr>
        <w:t>nd</w:t>
      </w:r>
      <w:r w:rsidR="0019188C">
        <w:rPr>
          <w:b/>
          <w:bCs/>
          <w:color w:val="000000" w:themeColor="text1"/>
        </w:rPr>
        <w:t xml:space="preserve"> </w:t>
      </w:r>
      <w:r>
        <w:rPr>
          <w:b/>
          <w:bCs/>
          <w:color w:val="000000" w:themeColor="text1"/>
        </w:rPr>
        <w:t xml:space="preserve"> </w:t>
      </w:r>
      <w:r w:rsidRPr="006857F4">
        <w:rPr>
          <w:b/>
          <w:bCs/>
          <w:color w:val="000000" w:themeColor="text1"/>
        </w:rPr>
        <w:t>argument</w:t>
      </w:r>
      <w:r w:rsidR="00846D3C" w:rsidRPr="006857F4">
        <w:rPr>
          <w:b/>
          <w:bCs/>
          <w:color w:val="000000" w:themeColor="text1"/>
        </w:rPr>
        <w:t xml:space="preserve"> is the kernel size</w:t>
      </w:r>
      <w:r w:rsidR="006857F4" w:rsidRPr="006857F4">
        <w:rPr>
          <w:b/>
          <w:bCs/>
          <w:color w:val="000000" w:themeColor="text1"/>
        </w:rPr>
        <w:t>: it’s an int or specifying the size of the convolution</w:t>
      </w:r>
    </w:p>
    <w:p w14:paraId="3A6B6466" w14:textId="431F9F3B" w:rsidR="00F05A77" w:rsidRDefault="006857F4" w:rsidP="006857F4">
      <w:pPr>
        <w:widowControl w:val="0"/>
        <w:tabs>
          <w:tab w:val="left" w:leader="hyphen" w:pos="7938"/>
        </w:tabs>
        <w:spacing w:line="360" w:lineRule="auto"/>
        <w:rPr>
          <w:b/>
          <w:bCs/>
          <w:color w:val="000000" w:themeColor="text1"/>
        </w:rPr>
      </w:pPr>
      <w:r w:rsidRPr="006857F4">
        <w:rPr>
          <w:b/>
          <w:bCs/>
          <w:color w:val="000000" w:themeColor="text1"/>
        </w:rPr>
        <w:t xml:space="preserve">window  tuple/list of 3 integers </w:t>
      </w:r>
      <w:r w:rsidR="00C1073E" w:rsidRPr="006857F4">
        <w:rPr>
          <w:b/>
          <w:bCs/>
          <w:color w:val="000000" w:themeColor="text1"/>
        </w:rPr>
        <w:t xml:space="preserve"> </w:t>
      </w:r>
      <w:r w:rsidRPr="006857F4">
        <w:rPr>
          <w:b/>
          <w:bCs/>
          <w:color w:val="000000" w:themeColor="text1"/>
        </w:rPr>
        <w:t xml:space="preserve">and </w:t>
      </w:r>
      <w:r w:rsidR="00C1073E" w:rsidRPr="006857F4">
        <w:rPr>
          <w:b/>
          <w:bCs/>
          <w:color w:val="000000" w:themeColor="text1"/>
        </w:rPr>
        <w:t xml:space="preserve">as I highlighted in the picture </w:t>
      </w:r>
      <w:r w:rsidR="00846D3C" w:rsidRPr="006857F4">
        <w:rPr>
          <w:b/>
          <w:bCs/>
          <w:color w:val="000000" w:themeColor="text1"/>
        </w:rPr>
        <w:t>since</w:t>
      </w:r>
      <w:r w:rsidR="00C1073E" w:rsidRPr="006857F4">
        <w:rPr>
          <w:b/>
          <w:bCs/>
          <w:color w:val="000000" w:themeColor="text1"/>
        </w:rPr>
        <w:t xml:space="preserve"> we are operating on </w:t>
      </w:r>
      <w:r w:rsidR="00846D3C" w:rsidRPr="006857F4">
        <w:rPr>
          <w:b/>
          <w:bCs/>
          <w:color w:val="000000" w:themeColor="text1"/>
        </w:rPr>
        <w:t xml:space="preserve">matrices the last two numbers should be the same so we can appley the filters </w:t>
      </w:r>
    </w:p>
    <w:p w14:paraId="25158EAB" w14:textId="1CD54B1B" w:rsidR="006930A5" w:rsidRDefault="0019188C" w:rsidP="006930A5">
      <w:pPr>
        <w:widowControl w:val="0"/>
        <w:tabs>
          <w:tab w:val="left" w:leader="hyphen" w:pos="7938"/>
        </w:tabs>
        <w:spacing w:line="360" w:lineRule="auto"/>
        <w:rPr>
          <w:b/>
          <w:bCs/>
          <w:color w:val="000000" w:themeColor="text1"/>
        </w:rPr>
      </w:pPr>
      <w:r>
        <w:rPr>
          <w:b/>
          <w:bCs/>
          <w:color w:val="000000" w:themeColor="text1"/>
        </w:rPr>
        <w:t>3</w:t>
      </w:r>
      <w:r w:rsidRPr="0019188C">
        <w:rPr>
          <w:b/>
          <w:bCs/>
          <w:color w:val="000000" w:themeColor="text1"/>
          <w:vertAlign w:val="superscript"/>
        </w:rPr>
        <w:t>rd</w:t>
      </w:r>
      <w:r>
        <w:rPr>
          <w:b/>
          <w:bCs/>
          <w:color w:val="000000" w:themeColor="text1"/>
        </w:rPr>
        <w:t xml:space="preserve"> </w:t>
      </w:r>
      <w:r w:rsidR="006930A5">
        <w:rPr>
          <w:b/>
          <w:bCs/>
          <w:color w:val="000000" w:themeColor="text1"/>
        </w:rPr>
        <w:t xml:space="preserve"> argument is </w:t>
      </w:r>
      <w:r w:rsidR="006930A5" w:rsidRPr="006930A5">
        <w:rPr>
          <w:color w:val="000000" w:themeColor="text1"/>
        </w:rPr>
        <w:t>activation</w:t>
      </w:r>
      <w:r w:rsidR="006930A5">
        <w:rPr>
          <w:b/>
          <w:bCs/>
          <w:color w:val="000000" w:themeColor="text1"/>
        </w:rPr>
        <w:t xml:space="preserve"> </w:t>
      </w:r>
      <w:r w:rsidR="006930A5" w:rsidRPr="006930A5">
        <w:rPr>
          <w:b/>
          <w:bCs/>
          <w:color w:val="000000" w:themeColor="text1"/>
        </w:rPr>
        <w:t>Now typically applied to the output of each neuron in the network. It takes in the weighted sum of the inputs and produces an output that is then passed on to the next layer. </w:t>
      </w:r>
    </w:p>
    <w:p w14:paraId="07A16656" w14:textId="11D12E63" w:rsidR="006930A5" w:rsidRDefault="006930A5" w:rsidP="006930A5">
      <w:pPr>
        <w:widowControl w:val="0"/>
        <w:tabs>
          <w:tab w:val="left" w:leader="hyphen" w:pos="7938"/>
        </w:tabs>
        <w:spacing w:line="360" w:lineRule="auto"/>
        <w:rPr>
          <w:b/>
          <w:bCs/>
          <w:color w:val="000000" w:themeColor="text1"/>
        </w:rPr>
      </w:pPr>
      <w:r>
        <w:rPr>
          <w:b/>
          <w:bCs/>
          <w:color w:val="000000" w:themeColor="text1"/>
        </w:rPr>
        <w:t>4</w:t>
      </w:r>
      <w:r w:rsidRPr="006930A5">
        <w:rPr>
          <w:b/>
          <w:bCs/>
          <w:color w:val="000000" w:themeColor="text1"/>
          <w:vertAlign w:val="superscript"/>
        </w:rPr>
        <w:t>th</w:t>
      </w:r>
      <w:r>
        <w:rPr>
          <w:b/>
          <w:bCs/>
          <w:color w:val="000000" w:themeColor="text1"/>
        </w:rPr>
        <w:t xml:space="preserve"> argument is the input_shape() and it specify the shape of the data and it only added to the input </w:t>
      </w:r>
      <w:r w:rsidR="00EB3004">
        <w:rPr>
          <w:b/>
          <w:bCs/>
          <w:color w:val="000000" w:themeColor="text1"/>
        </w:rPr>
        <w:t>layers</w:t>
      </w:r>
      <w:r>
        <w:rPr>
          <w:b/>
          <w:bCs/>
          <w:color w:val="000000" w:themeColor="text1"/>
        </w:rPr>
        <w:t xml:space="preserve"> “first layer”</w:t>
      </w:r>
    </w:p>
    <w:p w14:paraId="1123A3D9" w14:textId="77777777" w:rsidR="00EB3004" w:rsidRDefault="00EB3004" w:rsidP="006930A5">
      <w:pPr>
        <w:widowControl w:val="0"/>
        <w:tabs>
          <w:tab w:val="left" w:leader="hyphen" w:pos="7938"/>
        </w:tabs>
        <w:spacing w:line="360" w:lineRule="auto"/>
        <w:rPr>
          <w:b/>
          <w:bCs/>
          <w:color w:val="000000" w:themeColor="text1"/>
        </w:rPr>
      </w:pPr>
    </w:p>
    <w:p w14:paraId="146121C4" w14:textId="34B87D4F" w:rsidR="00EB3004" w:rsidRDefault="00EB3004" w:rsidP="006930A5">
      <w:pPr>
        <w:widowControl w:val="0"/>
        <w:tabs>
          <w:tab w:val="left" w:leader="hyphen" w:pos="7938"/>
        </w:tabs>
        <w:spacing w:line="360" w:lineRule="auto"/>
        <w:rPr>
          <w:b/>
          <w:bCs/>
          <w:color w:val="000000" w:themeColor="text1"/>
        </w:rPr>
      </w:pPr>
      <w:r>
        <w:rPr>
          <w:b/>
          <w:bCs/>
          <w:color w:val="000000" w:themeColor="text1"/>
        </w:rPr>
        <w:t>Looking and the two images bellow we will have a deep understanding of the process of applying filters on colorful images</w:t>
      </w:r>
    </w:p>
    <w:p w14:paraId="75AADF5A" w14:textId="12DC8EF6" w:rsidR="00EB3004" w:rsidRDefault="00EB3004" w:rsidP="006930A5">
      <w:pPr>
        <w:widowControl w:val="0"/>
        <w:tabs>
          <w:tab w:val="left" w:leader="hyphen" w:pos="7938"/>
        </w:tabs>
        <w:spacing w:line="360" w:lineRule="auto"/>
        <w:rPr>
          <w:b/>
          <w:bCs/>
          <w:color w:val="000000" w:themeColor="text1"/>
        </w:rPr>
      </w:pPr>
      <w:r>
        <w:rPr>
          <w:b/>
          <w:bCs/>
          <w:color w:val="000000" w:themeColor="text1"/>
        </w:rPr>
        <w:t xml:space="preserve">The case with colorful images is that the size of it well be NxNx3 </w:t>
      </w:r>
    </w:p>
    <w:p w14:paraId="009B5F18" w14:textId="77777777" w:rsidR="00EB3004" w:rsidRDefault="00EB3004" w:rsidP="006930A5">
      <w:pPr>
        <w:widowControl w:val="0"/>
        <w:tabs>
          <w:tab w:val="left" w:leader="hyphen" w:pos="7938"/>
        </w:tabs>
        <w:spacing w:line="360" w:lineRule="auto"/>
        <w:rPr>
          <w:b/>
          <w:bCs/>
          <w:color w:val="000000" w:themeColor="text1"/>
        </w:rPr>
      </w:pPr>
      <w:r>
        <w:rPr>
          <w:b/>
          <w:bCs/>
          <w:color w:val="000000" w:themeColor="text1"/>
        </w:rPr>
        <w:t xml:space="preserve">N stands for the dimension </w:t>
      </w:r>
    </w:p>
    <w:p w14:paraId="7186B07C" w14:textId="7D8729C0" w:rsidR="00EB3004" w:rsidRDefault="00EB3004" w:rsidP="006930A5">
      <w:pPr>
        <w:widowControl w:val="0"/>
        <w:tabs>
          <w:tab w:val="left" w:leader="hyphen" w:pos="7938"/>
        </w:tabs>
        <w:spacing w:line="360" w:lineRule="auto"/>
        <w:rPr>
          <w:b/>
          <w:bCs/>
          <w:color w:val="000000" w:themeColor="text1"/>
        </w:rPr>
      </w:pPr>
      <w:r>
        <w:rPr>
          <w:b/>
          <w:bCs/>
          <w:color w:val="000000" w:themeColor="text1"/>
        </w:rPr>
        <w:t xml:space="preserve">3 represent the </w:t>
      </w:r>
      <w:r w:rsidR="00260579">
        <w:rPr>
          <w:b/>
          <w:bCs/>
          <w:color w:val="000000" w:themeColor="text1"/>
        </w:rPr>
        <w:t>three-color</w:t>
      </w:r>
      <w:r>
        <w:rPr>
          <w:b/>
          <w:bCs/>
          <w:color w:val="000000" w:themeColor="text1"/>
        </w:rPr>
        <w:t xml:space="preserve"> channel (red, green, blue) </w:t>
      </w:r>
      <w:r w:rsidRPr="00EB3004">
        <w:rPr>
          <w:b/>
          <w:bCs/>
          <w:color w:val="000000" w:themeColor="text1"/>
          <w:u w:val="single"/>
        </w:rPr>
        <w:t>RGB</w:t>
      </w:r>
      <w:r>
        <w:rPr>
          <w:b/>
          <w:bCs/>
          <w:color w:val="000000" w:themeColor="text1"/>
        </w:rPr>
        <w:t xml:space="preserve"> </w:t>
      </w:r>
    </w:p>
    <w:p w14:paraId="24E1AEEC" w14:textId="3A6CFE2D" w:rsidR="00EB3004" w:rsidRDefault="00EB3004" w:rsidP="006930A5">
      <w:pPr>
        <w:widowControl w:val="0"/>
        <w:tabs>
          <w:tab w:val="left" w:leader="hyphen" w:pos="7938"/>
        </w:tabs>
        <w:spacing w:line="360" w:lineRule="auto"/>
        <w:rPr>
          <w:b/>
          <w:bCs/>
          <w:color w:val="000000" w:themeColor="text1"/>
        </w:rPr>
      </w:pPr>
      <w:r>
        <w:rPr>
          <w:b/>
          <w:bCs/>
          <w:color w:val="000000" w:themeColor="text1"/>
        </w:rPr>
        <w:t xml:space="preserve">Now to process this image we will need a filter that has 3 channels </w:t>
      </w:r>
    </w:p>
    <w:p w14:paraId="1C6D5F7A" w14:textId="665E6DC6" w:rsidR="00260579" w:rsidRDefault="00260579" w:rsidP="006930A5">
      <w:pPr>
        <w:widowControl w:val="0"/>
        <w:tabs>
          <w:tab w:val="left" w:leader="hyphen" w:pos="7938"/>
        </w:tabs>
        <w:spacing w:line="360" w:lineRule="auto"/>
        <w:rPr>
          <w:b/>
          <w:bCs/>
          <w:color w:val="000000" w:themeColor="text1"/>
        </w:rPr>
      </w:pPr>
      <w:r>
        <w:rPr>
          <w:b/>
          <w:bCs/>
          <w:color w:val="000000" w:themeColor="text1"/>
        </w:rPr>
        <w:t xml:space="preserve">And the outputs well be summed up in a single image of NxN </w:t>
      </w:r>
    </w:p>
    <w:p w14:paraId="0F2BE60B" w14:textId="7182A938" w:rsidR="00193585" w:rsidRDefault="00193585" w:rsidP="006930A5">
      <w:pPr>
        <w:widowControl w:val="0"/>
        <w:tabs>
          <w:tab w:val="left" w:leader="hyphen" w:pos="7938"/>
        </w:tabs>
        <w:spacing w:line="360" w:lineRule="auto"/>
        <w:rPr>
          <w:b/>
          <w:bCs/>
          <w:color w:val="000000" w:themeColor="text1"/>
        </w:rPr>
      </w:pPr>
      <w:r>
        <w:rPr>
          <w:noProof/>
          <w:color w:val="000000" w:themeColor="text1"/>
        </w:rPr>
        <w:drawing>
          <wp:inline distT="0" distB="0" distL="0" distR="0" wp14:anchorId="25441702" wp14:editId="65ECF1F7">
            <wp:extent cx="3277857" cy="1838036"/>
            <wp:effectExtent l="0" t="0" r="0" b="3810"/>
            <wp:docPr id="1820171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71399" name="Picture 182017139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33313" cy="1869132"/>
                    </a:xfrm>
                    <a:prstGeom prst="rect">
                      <a:avLst/>
                    </a:prstGeom>
                  </pic:spPr>
                </pic:pic>
              </a:graphicData>
            </a:graphic>
          </wp:inline>
        </w:drawing>
      </w:r>
    </w:p>
    <w:p w14:paraId="4A1E086C" w14:textId="1E8B9AA0" w:rsidR="004157A0" w:rsidRDefault="004157A0" w:rsidP="004157A0">
      <w:pPr>
        <w:widowControl w:val="0"/>
        <w:tabs>
          <w:tab w:val="left" w:leader="hyphen" w:pos="7938"/>
        </w:tabs>
        <w:rPr>
          <w:smallCaps/>
          <w:sz w:val="20"/>
          <w:szCs w:val="20"/>
        </w:rPr>
      </w:pPr>
      <w:r>
        <w:rPr>
          <w:smallCaps/>
          <w:sz w:val="20"/>
          <w:szCs w:val="20"/>
        </w:rPr>
        <w:t>figure11</w:t>
      </w:r>
    </w:p>
    <w:p w14:paraId="606C0F53" w14:textId="77777777" w:rsidR="004157A0" w:rsidRPr="004157A0" w:rsidRDefault="004157A0" w:rsidP="004157A0">
      <w:pPr>
        <w:widowControl w:val="0"/>
        <w:tabs>
          <w:tab w:val="left" w:leader="hyphen" w:pos="7938"/>
        </w:tabs>
        <w:rPr>
          <w:smallCaps/>
          <w:sz w:val="20"/>
          <w:szCs w:val="20"/>
        </w:rPr>
      </w:pPr>
    </w:p>
    <w:p w14:paraId="4DD98940" w14:textId="58333A5D" w:rsidR="006930A5" w:rsidRDefault="006930A5" w:rsidP="00193585">
      <w:pPr>
        <w:widowControl w:val="0"/>
        <w:tabs>
          <w:tab w:val="left" w:leader="hyphen" w:pos="7938"/>
        </w:tabs>
        <w:spacing w:line="360" w:lineRule="auto"/>
        <w:rPr>
          <w:b/>
          <w:bCs/>
          <w:color w:val="000000" w:themeColor="text1"/>
        </w:rPr>
      </w:pPr>
    </w:p>
    <w:p w14:paraId="2BAFA7CB" w14:textId="1EDFAEBA" w:rsidR="00193585" w:rsidRDefault="00193585" w:rsidP="00193585">
      <w:pPr>
        <w:widowControl w:val="0"/>
        <w:tabs>
          <w:tab w:val="left" w:leader="hyphen" w:pos="7938"/>
        </w:tabs>
        <w:spacing w:line="360" w:lineRule="auto"/>
        <w:rPr>
          <w:b/>
          <w:bCs/>
          <w:color w:val="000000" w:themeColor="text1"/>
        </w:rPr>
      </w:pPr>
      <w:r>
        <w:rPr>
          <w:b/>
          <w:bCs/>
          <w:color w:val="000000" w:themeColor="text1"/>
        </w:rPr>
        <w:t xml:space="preserve">Here is an example of how filters works: </w:t>
      </w:r>
    </w:p>
    <w:p w14:paraId="5F60E7C2" w14:textId="5C776931" w:rsidR="00193585" w:rsidRDefault="00193585" w:rsidP="00193585">
      <w:pPr>
        <w:widowControl w:val="0"/>
        <w:tabs>
          <w:tab w:val="left" w:leader="hyphen" w:pos="7938"/>
        </w:tabs>
        <w:spacing w:line="360" w:lineRule="auto"/>
        <w:rPr>
          <w:b/>
          <w:bCs/>
          <w:color w:val="000000" w:themeColor="text1"/>
        </w:rPr>
      </w:pPr>
      <w:r>
        <w:rPr>
          <w:b/>
          <w:bCs/>
          <w:color w:val="000000" w:themeColor="text1"/>
        </w:rPr>
        <w:t xml:space="preserve">By applying filters it will extract features </w:t>
      </w:r>
    </w:p>
    <w:p w14:paraId="0ECD4C4A" w14:textId="0C51F701" w:rsidR="00193585" w:rsidRDefault="00193585" w:rsidP="00193585">
      <w:pPr>
        <w:widowControl w:val="0"/>
        <w:tabs>
          <w:tab w:val="left" w:leader="hyphen" w:pos="7938"/>
        </w:tabs>
        <w:spacing w:line="360" w:lineRule="auto"/>
        <w:rPr>
          <w:b/>
          <w:bCs/>
          <w:color w:val="000000" w:themeColor="text1"/>
        </w:rPr>
      </w:pPr>
      <w:r>
        <w:rPr>
          <w:b/>
          <w:bCs/>
          <w:color w:val="000000" w:themeColor="text1"/>
        </w:rPr>
        <w:t xml:space="preserve">In this example two filters are applied to extract features the first feature extracted </w:t>
      </w:r>
      <w:r>
        <w:rPr>
          <w:b/>
          <w:bCs/>
          <w:color w:val="000000" w:themeColor="text1"/>
        </w:rPr>
        <w:lastRenderedPageBreak/>
        <w:t xml:space="preserve">is the vertical edges and the second is the horizontal edges </w:t>
      </w:r>
    </w:p>
    <w:p w14:paraId="3A978328" w14:textId="5F2944C7" w:rsidR="00193585" w:rsidRDefault="00193585" w:rsidP="00193585">
      <w:pPr>
        <w:widowControl w:val="0"/>
        <w:tabs>
          <w:tab w:val="left" w:leader="hyphen" w:pos="7938"/>
        </w:tabs>
        <w:spacing w:line="360" w:lineRule="auto"/>
        <w:rPr>
          <w:b/>
          <w:bCs/>
          <w:color w:val="000000" w:themeColor="text1"/>
        </w:rPr>
      </w:pPr>
      <w:r>
        <w:rPr>
          <w:b/>
          <w:bCs/>
          <w:noProof/>
          <w:color w:val="000000" w:themeColor="text1"/>
        </w:rPr>
        <w:drawing>
          <wp:inline distT="0" distB="0" distL="0" distR="0" wp14:anchorId="4D40666D" wp14:editId="47714E8B">
            <wp:extent cx="3362037" cy="2053282"/>
            <wp:effectExtent l="0" t="0" r="3810" b="4445"/>
            <wp:docPr id="3491341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34185" name="Picture 34913418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10269" cy="2082739"/>
                    </a:xfrm>
                    <a:prstGeom prst="rect">
                      <a:avLst/>
                    </a:prstGeom>
                  </pic:spPr>
                </pic:pic>
              </a:graphicData>
            </a:graphic>
          </wp:inline>
        </w:drawing>
      </w:r>
    </w:p>
    <w:p w14:paraId="5A4FABC7" w14:textId="3D7DE655" w:rsidR="004157A0" w:rsidRPr="004157A0" w:rsidRDefault="004157A0" w:rsidP="004157A0">
      <w:pPr>
        <w:widowControl w:val="0"/>
        <w:tabs>
          <w:tab w:val="left" w:leader="hyphen" w:pos="7938"/>
        </w:tabs>
        <w:rPr>
          <w:smallCaps/>
          <w:sz w:val="20"/>
          <w:szCs w:val="20"/>
        </w:rPr>
      </w:pPr>
      <w:r>
        <w:rPr>
          <w:smallCaps/>
          <w:sz w:val="20"/>
          <w:szCs w:val="20"/>
        </w:rPr>
        <w:t>figure12</w:t>
      </w:r>
    </w:p>
    <w:p w14:paraId="6373534D" w14:textId="77777777" w:rsidR="004157A0" w:rsidRDefault="004157A0" w:rsidP="00193585">
      <w:pPr>
        <w:widowControl w:val="0"/>
        <w:tabs>
          <w:tab w:val="left" w:leader="hyphen" w:pos="7938"/>
        </w:tabs>
        <w:spacing w:line="360" w:lineRule="auto"/>
        <w:rPr>
          <w:b/>
          <w:bCs/>
          <w:color w:val="000000" w:themeColor="text1"/>
        </w:rPr>
      </w:pPr>
    </w:p>
    <w:p w14:paraId="7510F58E" w14:textId="314E5A01" w:rsidR="00846D3C" w:rsidRPr="001E19AF" w:rsidRDefault="0019188C" w:rsidP="001E19AF">
      <w:pPr>
        <w:pStyle w:val="ListParagraph"/>
        <w:widowControl w:val="0"/>
        <w:numPr>
          <w:ilvl w:val="1"/>
          <w:numId w:val="42"/>
        </w:numPr>
        <w:tabs>
          <w:tab w:val="left" w:leader="hyphen" w:pos="7938"/>
        </w:tabs>
        <w:bidi w:val="0"/>
        <w:spacing w:line="360" w:lineRule="auto"/>
        <w:rPr>
          <w:rFonts w:cs="Times New Roman"/>
          <w:color w:val="000000" w:themeColor="text1"/>
          <w:sz w:val="24"/>
          <w:szCs w:val="24"/>
        </w:rPr>
      </w:pPr>
      <w:r w:rsidRPr="00E1714F">
        <w:rPr>
          <w:rFonts w:cs="Times New Roman"/>
          <w:color w:val="000000" w:themeColor="text1"/>
          <w:sz w:val="24"/>
          <w:szCs w:val="24"/>
        </w:rPr>
        <w:t>The 2</w:t>
      </w:r>
      <w:proofErr w:type="gramStart"/>
      <w:r w:rsidRPr="00E1714F">
        <w:rPr>
          <w:rFonts w:cs="Times New Roman"/>
          <w:color w:val="000000" w:themeColor="text1"/>
          <w:sz w:val="24"/>
          <w:szCs w:val="24"/>
          <w:vertAlign w:val="superscript"/>
        </w:rPr>
        <w:t>nd</w:t>
      </w:r>
      <w:r w:rsidRPr="00E1714F">
        <w:rPr>
          <w:rFonts w:cs="Times New Roman"/>
          <w:color w:val="000000" w:themeColor="text1"/>
          <w:sz w:val="24"/>
          <w:szCs w:val="24"/>
        </w:rPr>
        <w:t xml:space="preserve">  layer</w:t>
      </w:r>
      <w:proofErr w:type="gramEnd"/>
      <w:r w:rsidRPr="00E1714F">
        <w:rPr>
          <w:rFonts w:cs="Times New Roman"/>
          <w:color w:val="000000" w:themeColor="text1"/>
          <w:sz w:val="24"/>
          <w:szCs w:val="24"/>
        </w:rPr>
        <w:t xml:space="preserve"> is the </w:t>
      </w:r>
      <w:proofErr w:type="spellStart"/>
      <w:r w:rsidRPr="00E1714F">
        <w:rPr>
          <w:rFonts w:cs="Times New Roman"/>
          <w:color w:val="000000" w:themeColor="text1"/>
          <w:sz w:val="24"/>
          <w:szCs w:val="24"/>
        </w:rPr>
        <w:t>maxpooling</w:t>
      </w:r>
      <w:proofErr w:type="spellEnd"/>
      <w:r w:rsidRPr="00E1714F">
        <w:rPr>
          <w:rFonts w:cs="Times New Roman"/>
          <w:color w:val="000000" w:themeColor="text1"/>
          <w:sz w:val="24"/>
          <w:szCs w:val="24"/>
        </w:rPr>
        <w:t xml:space="preserve"> layer and it’s used to fix filters , reduce image size and enhance image it’s always used with conv layer </w:t>
      </w:r>
    </w:p>
    <w:p w14:paraId="4E985333" w14:textId="77777777" w:rsidR="0019188C" w:rsidRDefault="0019188C" w:rsidP="0019188C">
      <w:pPr>
        <w:widowControl w:val="0"/>
        <w:tabs>
          <w:tab w:val="left" w:leader="hyphen" w:pos="7938"/>
        </w:tabs>
        <w:spacing w:line="360" w:lineRule="auto"/>
        <w:rPr>
          <w:b/>
          <w:bCs/>
          <w:color w:val="000000" w:themeColor="text1"/>
        </w:rPr>
      </w:pPr>
      <w:r>
        <w:rPr>
          <w:b/>
          <w:bCs/>
          <w:color w:val="000000" w:themeColor="text1"/>
        </w:rPr>
        <w:t>The 2</w:t>
      </w:r>
      <w:r w:rsidRPr="0019188C">
        <w:rPr>
          <w:b/>
          <w:bCs/>
          <w:color w:val="000000" w:themeColor="text1"/>
          <w:vertAlign w:val="superscript"/>
        </w:rPr>
        <w:t>nd</w:t>
      </w:r>
      <w:r>
        <w:rPr>
          <w:b/>
          <w:bCs/>
          <w:color w:val="000000" w:themeColor="text1"/>
        </w:rPr>
        <w:t xml:space="preserve">  layer is the maxpooling layer</w:t>
      </w:r>
    </w:p>
    <w:p w14:paraId="5D2137DA" w14:textId="1E0D079F" w:rsidR="009E1FB4" w:rsidRPr="006857F4" w:rsidRDefault="0019188C" w:rsidP="009E1FB4">
      <w:pPr>
        <w:widowControl w:val="0"/>
        <w:tabs>
          <w:tab w:val="left" w:leader="hyphen" w:pos="7938"/>
        </w:tabs>
        <w:spacing w:line="360" w:lineRule="auto"/>
        <w:rPr>
          <w:b/>
          <w:bCs/>
          <w:color w:val="000000" w:themeColor="text1"/>
        </w:rPr>
      </w:pPr>
      <w:r>
        <w:rPr>
          <w:b/>
          <w:bCs/>
          <w:color w:val="000000" w:themeColor="text1"/>
        </w:rPr>
        <w:t xml:space="preserve"> it’s used to fix filters , reduce image size and enhance image it’s used after the convolutional layer</w:t>
      </w:r>
      <w:r w:rsidR="009E1FB4">
        <w:rPr>
          <w:b/>
          <w:bCs/>
          <w:color w:val="000000" w:themeColor="text1"/>
        </w:rPr>
        <w:t>. Also note this layer does not train the data it only enhance it</w:t>
      </w:r>
    </w:p>
    <w:p w14:paraId="6B62A665" w14:textId="12A47C7A" w:rsidR="00900BAC" w:rsidRDefault="001E19AF" w:rsidP="00C559C4">
      <w:pPr>
        <w:widowControl w:val="0"/>
        <w:tabs>
          <w:tab w:val="left" w:leader="hyphen" w:pos="7938"/>
        </w:tabs>
        <w:spacing w:line="360" w:lineRule="auto"/>
        <w:rPr>
          <w:color w:val="000000" w:themeColor="text1"/>
        </w:rPr>
      </w:pPr>
      <w:r>
        <w:rPr>
          <w:noProof/>
          <w:color w:val="000000" w:themeColor="text1"/>
        </w:rPr>
        <w:drawing>
          <wp:inline distT="0" distB="0" distL="0" distR="0" wp14:anchorId="4B481F2C" wp14:editId="422EE6E2">
            <wp:extent cx="3325091" cy="1889942"/>
            <wp:effectExtent l="0" t="0" r="2540" b="2540"/>
            <wp:docPr id="4546963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96300" name="Picture 45469630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68580" cy="1914660"/>
                    </a:xfrm>
                    <a:prstGeom prst="rect">
                      <a:avLst/>
                    </a:prstGeom>
                  </pic:spPr>
                </pic:pic>
              </a:graphicData>
            </a:graphic>
          </wp:inline>
        </w:drawing>
      </w:r>
    </w:p>
    <w:p w14:paraId="02907CDF" w14:textId="7C133666" w:rsidR="004157A0" w:rsidRPr="004157A0" w:rsidRDefault="004157A0" w:rsidP="004157A0">
      <w:pPr>
        <w:widowControl w:val="0"/>
        <w:tabs>
          <w:tab w:val="left" w:leader="hyphen" w:pos="7938"/>
        </w:tabs>
        <w:rPr>
          <w:smallCaps/>
          <w:sz w:val="20"/>
          <w:szCs w:val="20"/>
        </w:rPr>
      </w:pPr>
      <w:r>
        <w:rPr>
          <w:smallCaps/>
          <w:sz w:val="20"/>
          <w:szCs w:val="20"/>
        </w:rPr>
        <w:t>figure13</w:t>
      </w:r>
    </w:p>
    <w:p w14:paraId="12C74AE2" w14:textId="77777777" w:rsidR="004157A0" w:rsidRDefault="004157A0" w:rsidP="00C559C4">
      <w:pPr>
        <w:widowControl w:val="0"/>
        <w:tabs>
          <w:tab w:val="left" w:leader="hyphen" w:pos="7938"/>
        </w:tabs>
        <w:spacing w:line="360" w:lineRule="auto"/>
        <w:rPr>
          <w:color w:val="000000" w:themeColor="text1"/>
        </w:rPr>
      </w:pPr>
    </w:p>
    <w:p w14:paraId="187D1F88" w14:textId="1C192404" w:rsidR="001E19AF" w:rsidRPr="009E1FB4" w:rsidRDefault="001E19AF" w:rsidP="009E1FB4">
      <w:pPr>
        <w:widowControl w:val="0"/>
        <w:tabs>
          <w:tab w:val="left" w:leader="hyphen" w:pos="7938"/>
        </w:tabs>
        <w:spacing w:line="360" w:lineRule="auto"/>
        <w:rPr>
          <w:b/>
          <w:bCs/>
          <w:color w:val="000000" w:themeColor="text1"/>
        </w:rPr>
      </w:pPr>
      <w:r w:rsidRPr="009E1FB4">
        <w:rPr>
          <w:b/>
          <w:bCs/>
          <w:color w:val="000000" w:themeColor="text1"/>
        </w:rPr>
        <w:t xml:space="preserve">In this image we can see the difference between the figure NUM and this figure and thanks to the maxpooling layer the image is enhanced </w:t>
      </w:r>
    </w:p>
    <w:p w14:paraId="5620396C" w14:textId="77777777" w:rsidR="009E1FB4" w:rsidRDefault="009E1FB4" w:rsidP="009E1FB4">
      <w:pPr>
        <w:widowControl w:val="0"/>
        <w:tabs>
          <w:tab w:val="left" w:leader="hyphen" w:pos="7938"/>
        </w:tabs>
        <w:spacing w:line="360" w:lineRule="auto"/>
        <w:rPr>
          <w:color w:val="000000" w:themeColor="text1"/>
        </w:rPr>
      </w:pPr>
    </w:p>
    <w:p w14:paraId="6DACED3D" w14:textId="00875422" w:rsidR="004B7DB5" w:rsidRDefault="004B7DB5" w:rsidP="004B7DB5">
      <w:pPr>
        <w:pStyle w:val="ListParagraph"/>
        <w:widowControl w:val="0"/>
        <w:numPr>
          <w:ilvl w:val="1"/>
          <w:numId w:val="42"/>
        </w:numPr>
        <w:tabs>
          <w:tab w:val="left" w:leader="hyphen" w:pos="7938"/>
        </w:tabs>
        <w:bidi w:val="0"/>
        <w:spacing w:line="360" w:lineRule="auto"/>
        <w:rPr>
          <w:rFonts w:cs="Times New Roman"/>
          <w:color w:val="000000" w:themeColor="text1"/>
          <w:sz w:val="24"/>
          <w:szCs w:val="24"/>
        </w:rPr>
      </w:pPr>
      <w:r>
        <w:rPr>
          <w:rFonts w:cs="Times New Roman"/>
          <w:color w:val="000000" w:themeColor="text1"/>
          <w:sz w:val="24"/>
          <w:szCs w:val="24"/>
        </w:rPr>
        <w:t>Th</w:t>
      </w:r>
      <w:r w:rsidR="00A26EE6">
        <w:rPr>
          <w:rFonts w:cs="Times New Roman"/>
          <w:color w:val="000000" w:themeColor="text1"/>
          <w:sz w:val="24"/>
          <w:szCs w:val="24"/>
        </w:rPr>
        <w:t>e</w:t>
      </w:r>
      <w:r>
        <w:rPr>
          <w:rFonts w:cs="Times New Roman"/>
          <w:color w:val="000000" w:themeColor="text1"/>
          <w:sz w:val="24"/>
          <w:szCs w:val="24"/>
        </w:rPr>
        <w:t xml:space="preserve"> 5</w:t>
      </w:r>
      <w:r w:rsidRPr="004B7DB5">
        <w:rPr>
          <w:rFonts w:cs="Times New Roman"/>
          <w:color w:val="000000" w:themeColor="text1"/>
          <w:sz w:val="24"/>
          <w:szCs w:val="24"/>
          <w:vertAlign w:val="superscript"/>
        </w:rPr>
        <w:t>th</w:t>
      </w:r>
      <w:r>
        <w:rPr>
          <w:rFonts w:cs="Times New Roman"/>
          <w:color w:val="000000" w:themeColor="text1"/>
          <w:sz w:val="24"/>
          <w:szCs w:val="24"/>
        </w:rPr>
        <w:t xml:space="preserve"> layer is </w:t>
      </w:r>
      <w:proofErr w:type="spellStart"/>
      <w:r w:rsidR="00301C7B">
        <w:rPr>
          <w:rFonts w:cs="Times New Roman"/>
          <w:color w:val="000000" w:themeColor="text1"/>
          <w:sz w:val="24"/>
          <w:szCs w:val="24"/>
        </w:rPr>
        <w:t>TimeDistibuted</w:t>
      </w:r>
      <w:proofErr w:type="spellEnd"/>
      <w:r w:rsidR="00301C7B">
        <w:rPr>
          <w:rFonts w:cs="Times New Roman"/>
          <w:color w:val="000000" w:themeColor="text1"/>
          <w:sz w:val="24"/>
          <w:szCs w:val="24"/>
        </w:rPr>
        <w:t xml:space="preserve"> </w:t>
      </w:r>
    </w:p>
    <w:p w14:paraId="24599A72" w14:textId="0F9ED270" w:rsidR="00301C7B" w:rsidRPr="00DF1EAB" w:rsidRDefault="00301C7B" w:rsidP="00301C7B">
      <w:pPr>
        <w:widowControl w:val="0"/>
        <w:tabs>
          <w:tab w:val="left" w:leader="hyphen" w:pos="7938"/>
        </w:tabs>
        <w:spacing w:line="360" w:lineRule="auto"/>
        <w:rPr>
          <w:b/>
          <w:bCs/>
          <w:color w:val="000000" w:themeColor="text1"/>
        </w:rPr>
      </w:pPr>
      <w:r w:rsidRPr="00DF1EAB">
        <w:rPr>
          <w:b/>
          <w:bCs/>
          <w:color w:val="000000" w:themeColor="text1"/>
        </w:rPr>
        <w:t xml:space="preserve">This layer is responsible for enabling us to process time series in our case the frames we extracted in ordered of time </w:t>
      </w:r>
    </w:p>
    <w:p w14:paraId="72304C96" w14:textId="6F1F903D" w:rsidR="004B7DB5" w:rsidRDefault="004B7DB5" w:rsidP="004B7DB5">
      <w:pPr>
        <w:pStyle w:val="ListParagraph"/>
        <w:widowControl w:val="0"/>
        <w:numPr>
          <w:ilvl w:val="1"/>
          <w:numId w:val="42"/>
        </w:numPr>
        <w:tabs>
          <w:tab w:val="left" w:leader="hyphen" w:pos="7938"/>
        </w:tabs>
        <w:bidi w:val="0"/>
        <w:spacing w:line="360" w:lineRule="auto"/>
        <w:rPr>
          <w:rFonts w:cs="Times New Roman"/>
          <w:color w:val="000000" w:themeColor="text1"/>
          <w:sz w:val="24"/>
          <w:szCs w:val="24"/>
        </w:rPr>
      </w:pPr>
      <w:r>
        <w:rPr>
          <w:rFonts w:cs="Times New Roman"/>
          <w:color w:val="000000" w:themeColor="text1"/>
          <w:sz w:val="24"/>
          <w:szCs w:val="24"/>
        </w:rPr>
        <w:t>The 6</w:t>
      </w:r>
      <w:r w:rsidRPr="004B7DB5">
        <w:rPr>
          <w:rFonts w:cs="Times New Roman"/>
          <w:color w:val="000000" w:themeColor="text1"/>
          <w:sz w:val="24"/>
          <w:szCs w:val="24"/>
          <w:vertAlign w:val="superscript"/>
        </w:rPr>
        <w:t>th</w:t>
      </w:r>
      <w:r>
        <w:rPr>
          <w:rFonts w:cs="Times New Roman"/>
          <w:color w:val="000000" w:themeColor="text1"/>
          <w:sz w:val="24"/>
          <w:szCs w:val="24"/>
        </w:rPr>
        <w:t xml:space="preserve"> layer is </w:t>
      </w:r>
      <w:r w:rsidR="00DF1EAB">
        <w:rPr>
          <w:rFonts w:cs="Times New Roman"/>
          <w:color w:val="000000" w:themeColor="text1"/>
          <w:sz w:val="24"/>
          <w:szCs w:val="24"/>
        </w:rPr>
        <w:t xml:space="preserve">the LSTM </w:t>
      </w:r>
    </w:p>
    <w:p w14:paraId="3531CC97" w14:textId="6744A54F" w:rsidR="00DF1EAB" w:rsidRPr="00352943" w:rsidRDefault="006D5D6E" w:rsidP="00DF1EAB">
      <w:pPr>
        <w:widowControl w:val="0"/>
        <w:tabs>
          <w:tab w:val="left" w:leader="hyphen" w:pos="7938"/>
        </w:tabs>
        <w:spacing w:line="360" w:lineRule="auto"/>
        <w:rPr>
          <w:color w:val="000000" w:themeColor="text1"/>
        </w:rPr>
      </w:pPr>
      <w:r w:rsidRPr="00352943">
        <w:rPr>
          <w:color w:val="000000" w:themeColor="text1"/>
        </w:rPr>
        <w:t xml:space="preserve">LSTM stands for long short term memory and it’s a type of recurrent neural network </w:t>
      </w:r>
      <w:r w:rsidR="00717DB7" w:rsidRPr="00352943">
        <w:rPr>
          <w:color w:val="000000" w:themeColor="text1"/>
        </w:rPr>
        <w:lastRenderedPageBreak/>
        <w:t xml:space="preserve">(RRNs) </w:t>
      </w:r>
      <w:r w:rsidR="00A26EE6" w:rsidRPr="00352943">
        <w:rPr>
          <w:color w:val="000000" w:themeColor="text1"/>
        </w:rPr>
        <w:t>it has three gates :</w:t>
      </w:r>
    </w:p>
    <w:p w14:paraId="1A76D8B4" w14:textId="5E3FE0EB" w:rsidR="00A26EE6" w:rsidRPr="00352943" w:rsidRDefault="00A26EE6" w:rsidP="00A26EE6">
      <w:pPr>
        <w:pStyle w:val="ListParagraph"/>
        <w:widowControl w:val="0"/>
        <w:numPr>
          <w:ilvl w:val="0"/>
          <w:numId w:val="42"/>
        </w:numPr>
        <w:tabs>
          <w:tab w:val="left" w:leader="hyphen" w:pos="7938"/>
        </w:tabs>
        <w:bidi w:val="0"/>
        <w:spacing w:line="360" w:lineRule="auto"/>
        <w:rPr>
          <w:rFonts w:cs="Times New Roman"/>
          <w:color w:val="000000" w:themeColor="text1"/>
          <w:sz w:val="24"/>
          <w:szCs w:val="24"/>
        </w:rPr>
      </w:pPr>
      <w:r w:rsidRPr="00352943">
        <w:rPr>
          <w:rFonts w:cs="Times New Roman"/>
          <w:color w:val="000000" w:themeColor="text1"/>
          <w:sz w:val="24"/>
          <w:szCs w:val="24"/>
        </w:rPr>
        <w:t xml:space="preserve">Forget gate </w:t>
      </w:r>
    </w:p>
    <w:p w14:paraId="67A34A42" w14:textId="40BC3D3B" w:rsidR="00A26EE6" w:rsidRPr="00352943" w:rsidRDefault="00A26EE6" w:rsidP="00A26EE6">
      <w:pPr>
        <w:pStyle w:val="ListParagraph"/>
        <w:widowControl w:val="0"/>
        <w:numPr>
          <w:ilvl w:val="0"/>
          <w:numId w:val="42"/>
        </w:numPr>
        <w:tabs>
          <w:tab w:val="left" w:leader="hyphen" w:pos="7938"/>
        </w:tabs>
        <w:bidi w:val="0"/>
        <w:spacing w:line="360" w:lineRule="auto"/>
        <w:rPr>
          <w:rFonts w:cs="Times New Roman"/>
          <w:color w:val="000000" w:themeColor="text1"/>
          <w:sz w:val="24"/>
          <w:szCs w:val="24"/>
        </w:rPr>
      </w:pPr>
      <w:r w:rsidRPr="00352943">
        <w:rPr>
          <w:rFonts w:cs="Times New Roman"/>
          <w:color w:val="000000" w:themeColor="text1"/>
          <w:sz w:val="24"/>
          <w:szCs w:val="24"/>
        </w:rPr>
        <w:t>Input gate</w:t>
      </w:r>
    </w:p>
    <w:p w14:paraId="0ADDF832" w14:textId="7D523B51" w:rsidR="00A26EE6" w:rsidRPr="00352943" w:rsidRDefault="00A26EE6" w:rsidP="00717DB7">
      <w:pPr>
        <w:pStyle w:val="ListParagraph"/>
        <w:widowControl w:val="0"/>
        <w:numPr>
          <w:ilvl w:val="0"/>
          <w:numId w:val="42"/>
        </w:numPr>
        <w:tabs>
          <w:tab w:val="left" w:leader="hyphen" w:pos="7938"/>
        </w:tabs>
        <w:bidi w:val="0"/>
        <w:spacing w:line="360" w:lineRule="auto"/>
        <w:rPr>
          <w:rFonts w:cs="Times New Roman"/>
          <w:color w:val="000000" w:themeColor="text1"/>
          <w:sz w:val="24"/>
          <w:szCs w:val="24"/>
        </w:rPr>
      </w:pPr>
      <w:r w:rsidRPr="00352943">
        <w:rPr>
          <w:rFonts w:cs="Times New Roman"/>
          <w:color w:val="000000" w:themeColor="text1"/>
          <w:sz w:val="24"/>
          <w:szCs w:val="24"/>
        </w:rPr>
        <w:t>Output gate</w:t>
      </w:r>
    </w:p>
    <w:p w14:paraId="59612285" w14:textId="4477A2D5" w:rsidR="00352943" w:rsidRDefault="00352943" w:rsidP="00352943">
      <w:pPr>
        <w:widowControl w:val="0"/>
        <w:tabs>
          <w:tab w:val="left" w:leader="hyphen" w:pos="7938"/>
        </w:tabs>
        <w:spacing w:line="360" w:lineRule="auto"/>
        <w:rPr>
          <w:b/>
          <w:bCs/>
          <w:color w:val="000000" w:themeColor="text1"/>
        </w:rPr>
      </w:pPr>
      <w:r w:rsidRPr="00352943">
        <w:rPr>
          <w:color w:val="000000" w:themeColor="text1"/>
        </w:rPr>
        <w:t xml:space="preserve">The LSTM is used when we have an input that is an ordered sequence of information the RNN it’s a network that uses output from previous step as an input for the next step then the output is used along with the next input </w:t>
      </w:r>
    </w:p>
    <w:p w14:paraId="4A76F332" w14:textId="3F384B68" w:rsidR="004B7DB5" w:rsidRPr="00446553" w:rsidRDefault="00446553" w:rsidP="00446553">
      <w:pPr>
        <w:widowControl w:val="0"/>
        <w:tabs>
          <w:tab w:val="left" w:leader="hyphen" w:pos="7938"/>
        </w:tabs>
        <w:spacing w:line="360" w:lineRule="auto"/>
        <w:rPr>
          <w:color w:val="000000" w:themeColor="text1"/>
        </w:rPr>
      </w:pPr>
      <w:r>
        <w:rPr>
          <w:b/>
          <w:bCs/>
          <w:color w:val="000000" w:themeColor="text1"/>
        </w:rPr>
        <w:t xml:space="preserve">- The number 64 defines the number of inputs </w:t>
      </w:r>
    </w:p>
    <w:p w14:paraId="0BC2C13F" w14:textId="77777777" w:rsidR="004B7DB5" w:rsidRPr="004B7DB5" w:rsidRDefault="004B7DB5" w:rsidP="004B7DB5">
      <w:pPr>
        <w:widowControl w:val="0"/>
        <w:tabs>
          <w:tab w:val="left" w:leader="hyphen" w:pos="7938"/>
        </w:tabs>
        <w:spacing w:line="360" w:lineRule="auto"/>
        <w:rPr>
          <w:color w:val="000000" w:themeColor="text1"/>
        </w:rPr>
      </w:pPr>
    </w:p>
    <w:p w14:paraId="07E6D9E6" w14:textId="20E20179" w:rsidR="004B7DB5" w:rsidRDefault="004B7DB5" w:rsidP="004B7DB5">
      <w:pPr>
        <w:pStyle w:val="ListParagraph"/>
        <w:widowControl w:val="0"/>
        <w:numPr>
          <w:ilvl w:val="1"/>
          <w:numId w:val="42"/>
        </w:numPr>
        <w:tabs>
          <w:tab w:val="left" w:leader="hyphen" w:pos="7938"/>
        </w:tabs>
        <w:bidi w:val="0"/>
        <w:spacing w:line="360" w:lineRule="auto"/>
        <w:rPr>
          <w:rFonts w:cs="Times New Roman"/>
          <w:color w:val="000000" w:themeColor="text1"/>
          <w:sz w:val="24"/>
          <w:szCs w:val="24"/>
        </w:rPr>
      </w:pPr>
      <w:r>
        <w:rPr>
          <w:rFonts w:cs="Times New Roman"/>
          <w:color w:val="000000" w:themeColor="text1"/>
          <w:sz w:val="24"/>
          <w:szCs w:val="24"/>
        </w:rPr>
        <w:t>The 7</w:t>
      </w:r>
      <w:r w:rsidRPr="004B7DB5">
        <w:rPr>
          <w:rFonts w:cs="Times New Roman"/>
          <w:color w:val="000000" w:themeColor="text1"/>
          <w:sz w:val="24"/>
          <w:szCs w:val="24"/>
          <w:vertAlign w:val="superscript"/>
        </w:rPr>
        <w:t>th</w:t>
      </w:r>
      <w:r>
        <w:rPr>
          <w:rFonts w:cs="Times New Roman"/>
          <w:color w:val="000000" w:themeColor="text1"/>
          <w:sz w:val="24"/>
          <w:szCs w:val="24"/>
        </w:rPr>
        <w:t xml:space="preserve"> layer is the fully connected layer </w:t>
      </w:r>
    </w:p>
    <w:p w14:paraId="3AA4EC17" w14:textId="280C90C7" w:rsidR="00446553" w:rsidRPr="00446553" w:rsidRDefault="00446553" w:rsidP="00446553">
      <w:pPr>
        <w:numPr>
          <w:ilvl w:val="0"/>
          <w:numId w:val="42"/>
        </w:numPr>
        <w:spacing w:before="100" w:beforeAutospacing="1" w:after="100" w:afterAutospacing="1"/>
      </w:pPr>
      <w:r w:rsidRPr="00446553">
        <w:t xml:space="preserve">Dense(128): Fully connected layer with 128 neurons, applying </w:t>
      </w:r>
      <w:r w:rsidR="00831D74" w:rsidRPr="00831D74">
        <w:rPr>
          <w:b/>
          <w:bCs/>
          <w:u w:val="single"/>
        </w:rPr>
        <w:t>Relu</w:t>
      </w:r>
      <w:r w:rsidR="00831D74">
        <w:rPr>
          <w:b/>
          <w:bCs/>
        </w:rPr>
        <w:t xml:space="preserve"> a</w:t>
      </w:r>
      <w:r w:rsidRPr="00446553">
        <w:t>ctivation.</w:t>
      </w:r>
    </w:p>
    <w:p w14:paraId="6401EE91" w14:textId="77777777" w:rsidR="00446553" w:rsidRPr="00446553" w:rsidRDefault="00446553" w:rsidP="00446553">
      <w:pPr>
        <w:numPr>
          <w:ilvl w:val="0"/>
          <w:numId w:val="42"/>
        </w:numPr>
        <w:spacing w:before="100" w:beforeAutospacing="1" w:after="100" w:afterAutospacing="1"/>
      </w:pPr>
      <w:r w:rsidRPr="00446553">
        <w:t>Dropout(0.5): Regularization technique to prevent overfitting, randomly drops 50% of the neurons during training.</w:t>
      </w:r>
    </w:p>
    <w:p w14:paraId="392A2411" w14:textId="4F0C33D5" w:rsidR="00446553" w:rsidRPr="00446553" w:rsidRDefault="00446553" w:rsidP="00446553">
      <w:pPr>
        <w:numPr>
          <w:ilvl w:val="0"/>
          <w:numId w:val="42"/>
        </w:numPr>
        <w:spacing w:before="100" w:beforeAutospacing="1" w:after="100" w:afterAutospacing="1"/>
      </w:pPr>
      <w:r w:rsidRPr="00446553">
        <w:t xml:space="preserve">Dense(1): Final layer with 1 output neuron and </w:t>
      </w:r>
      <w:r w:rsidR="00831D74">
        <w:rPr>
          <w:b/>
          <w:bCs/>
        </w:rPr>
        <w:t xml:space="preserve">a </w:t>
      </w:r>
      <w:r w:rsidR="00831D74" w:rsidRPr="00831D74">
        <w:rPr>
          <w:b/>
          <w:bCs/>
          <w:u w:val="single"/>
        </w:rPr>
        <w:t>sigmoid</w:t>
      </w:r>
      <w:r w:rsidR="00831D74">
        <w:rPr>
          <w:b/>
          <w:bCs/>
        </w:rPr>
        <w:t xml:space="preserve"> </w:t>
      </w:r>
      <w:r w:rsidRPr="00446553">
        <w:t>activation:</w:t>
      </w:r>
    </w:p>
    <w:p w14:paraId="20B66F87" w14:textId="0204BB81" w:rsidR="00446553" w:rsidRPr="00446553" w:rsidRDefault="00831D74" w:rsidP="00446553">
      <w:pPr>
        <w:numPr>
          <w:ilvl w:val="1"/>
          <w:numId w:val="42"/>
        </w:numPr>
        <w:spacing w:before="100" w:beforeAutospacing="1" w:after="100" w:afterAutospacing="1"/>
      </w:pPr>
      <w:r>
        <w:rPr>
          <w:b/>
          <w:bCs/>
        </w:rPr>
        <w:t>give</w:t>
      </w:r>
      <w:r w:rsidR="00446553" w:rsidRPr="00446553">
        <w:t xml:space="preserve"> a probability score between 0 and 1 for binary classification (e.g., violence vs. non-violence)</w:t>
      </w:r>
      <w:r>
        <w:rPr>
          <w:b/>
          <w:bCs/>
        </w:rPr>
        <w:t xml:space="preserve"> note that sigmoid is used only for 1 ouput if we need more then 1 output we use softmax but in this case sigmoid is the best way to go</w:t>
      </w:r>
      <w:r w:rsidR="00446553" w:rsidRPr="00446553">
        <w:t>.</w:t>
      </w:r>
    </w:p>
    <w:p w14:paraId="3A04414B" w14:textId="611D3017" w:rsidR="00446553" w:rsidRPr="00831D74" w:rsidRDefault="00446553" w:rsidP="00831D74">
      <w:pPr>
        <w:widowControl w:val="0"/>
        <w:tabs>
          <w:tab w:val="left" w:leader="hyphen" w:pos="7938"/>
        </w:tabs>
        <w:spacing w:line="360" w:lineRule="auto"/>
        <w:rPr>
          <w:b/>
          <w:bCs/>
          <w:color w:val="000000" w:themeColor="text1"/>
        </w:rPr>
      </w:pPr>
      <w:r w:rsidRPr="00831D74">
        <w:rPr>
          <w:b/>
          <w:bCs/>
          <w:color w:val="000000" w:themeColor="text1"/>
        </w:rPr>
        <w:t>The</w:t>
      </w:r>
      <w:r>
        <w:rPr>
          <w:color w:val="000000" w:themeColor="text1"/>
        </w:rPr>
        <w:t xml:space="preserve"> model.compile() </w:t>
      </w:r>
      <w:r w:rsidRPr="00831D74">
        <w:rPr>
          <w:b/>
          <w:bCs/>
          <w:color w:val="000000" w:themeColor="text1"/>
        </w:rPr>
        <w:t xml:space="preserve">Is to perpare the model for training </w:t>
      </w:r>
    </w:p>
    <w:p w14:paraId="46530FD4" w14:textId="3CBF2BE8" w:rsidR="00446553" w:rsidRPr="00446553" w:rsidRDefault="00446553" w:rsidP="00446553">
      <w:pPr>
        <w:pStyle w:val="ListParagraph"/>
        <w:widowControl w:val="0"/>
        <w:numPr>
          <w:ilvl w:val="0"/>
          <w:numId w:val="42"/>
        </w:numPr>
        <w:tabs>
          <w:tab w:val="left" w:leader="hyphen" w:pos="7938"/>
        </w:tabs>
        <w:bidi w:val="0"/>
        <w:spacing w:line="360" w:lineRule="auto"/>
        <w:rPr>
          <w:rFonts w:cs="Times New Roman"/>
          <w:color w:val="000000" w:themeColor="text1"/>
          <w:sz w:val="24"/>
          <w:szCs w:val="24"/>
          <w:lang w:val="en-SA"/>
        </w:rPr>
      </w:pPr>
      <w:r w:rsidRPr="00446553">
        <w:rPr>
          <w:rFonts w:cs="Times New Roman"/>
          <w:b/>
          <w:bCs/>
          <w:color w:val="000000" w:themeColor="text1"/>
          <w:sz w:val="24"/>
          <w:szCs w:val="24"/>
          <w:lang w:val="en-SA"/>
        </w:rPr>
        <w:t>optimizer='adam'</w:t>
      </w:r>
      <w:r w:rsidRPr="00446553">
        <w:rPr>
          <w:rFonts w:cs="Times New Roman"/>
          <w:color w:val="000000" w:themeColor="text1"/>
          <w:sz w:val="24"/>
          <w:szCs w:val="24"/>
          <w:lang w:val="en-SA"/>
        </w:rPr>
        <w:t>: Adaptive Moment Estimation, a popular optimizer for faster convergence.</w:t>
      </w:r>
    </w:p>
    <w:p w14:paraId="7B931E70" w14:textId="587F0299" w:rsidR="00446553" w:rsidRDefault="00446553" w:rsidP="00446553">
      <w:pPr>
        <w:pStyle w:val="ListParagraph"/>
        <w:widowControl w:val="0"/>
        <w:numPr>
          <w:ilvl w:val="0"/>
          <w:numId w:val="42"/>
        </w:numPr>
        <w:tabs>
          <w:tab w:val="left" w:leader="hyphen" w:pos="7938"/>
        </w:tabs>
        <w:bidi w:val="0"/>
        <w:spacing w:line="360" w:lineRule="auto"/>
        <w:rPr>
          <w:rFonts w:cs="Times New Roman"/>
          <w:color w:val="000000" w:themeColor="text1"/>
          <w:sz w:val="24"/>
          <w:szCs w:val="24"/>
          <w:lang w:val="en-SA"/>
        </w:rPr>
      </w:pPr>
      <w:r w:rsidRPr="00446553">
        <w:rPr>
          <w:rFonts w:cs="Times New Roman"/>
          <w:color w:val="000000" w:themeColor="text1"/>
          <w:sz w:val="24"/>
          <w:szCs w:val="24"/>
          <w:lang w:val="en-SA"/>
        </w:rPr>
        <w:t xml:space="preserve"> </w:t>
      </w:r>
      <w:r w:rsidRPr="00446553">
        <w:rPr>
          <w:rFonts w:cs="Times New Roman"/>
          <w:b/>
          <w:bCs/>
          <w:color w:val="000000" w:themeColor="text1"/>
          <w:sz w:val="24"/>
          <w:szCs w:val="24"/>
          <w:lang w:val="en-SA"/>
        </w:rPr>
        <w:t>loss='binary_crossentropy'</w:t>
      </w:r>
      <w:r w:rsidRPr="00446553">
        <w:rPr>
          <w:rFonts w:cs="Times New Roman"/>
          <w:color w:val="000000" w:themeColor="text1"/>
          <w:sz w:val="24"/>
          <w:szCs w:val="24"/>
          <w:lang w:val="en-SA"/>
        </w:rPr>
        <w:t>: Loss function used for binary classification tasks.</w:t>
      </w:r>
    </w:p>
    <w:p w14:paraId="510FAF2A" w14:textId="46798642" w:rsidR="00446553" w:rsidRDefault="00446553" w:rsidP="00446553">
      <w:pPr>
        <w:pStyle w:val="ListParagraph"/>
        <w:widowControl w:val="0"/>
        <w:numPr>
          <w:ilvl w:val="0"/>
          <w:numId w:val="42"/>
        </w:numPr>
        <w:tabs>
          <w:tab w:val="left" w:leader="hyphen" w:pos="7938"/>
        </w:tabs>
        <w:bidi w:val="0"/>
        <w:spacing w:line="360" w:lineRule="auto"/>
        <w:rPr>
          <w:rFonts w:cs="Times New Roman"/>
          <w:color w:val="000000" w:themeColor="text1"/>
          <w:sz w:val="24"/>
          <w:szCs w:val="24"/>
          <w:lang w:val="en-SA"/>
        </w:rPr>
      </w:pPr>
      <w:r w:rsidRPr="00446553">
        <w:rPr>
          <w:rFonts w:cs="Times New Roman"/>
          <w:b/>
          <w:bCs/>
          <w:color w:val="000000" w:themeColor="text1"/>
          <w:sz w:val="24"/>
          <w:szCs w:val="24"/>
          <w:lang w:val="en-SA"/>
        </w:rPr>
        <w:t>metrics=['accuracy']</w:t>
      </w:r>
      <w:r w:rsidRPr="00446553">
        <w:rPr>
          <w:rFonts w:cs="Times New Roman"/>
          <w:color w:val="000000" w:themeColor="text1"/>
          <w:sz w:val="24"/>
          <w:szCs w:val="24"/>
          <w:lang w:val="en-SA"/>
        </w:rPr>
        <w:t>: Evaluates the model’s performance using accuracy.</w:t>
      </w:r>
    </w:p>
    <w:p w14:paraId="3CF96C85" w14:textId="77777777" w:rsidR="00831D74" w:rsidRDefault="00831D74" w:rsidP="00831D74">
      <w:pPr>
        <w:widowControl w:val="0"/>
        <w:tabs>
          <w:tab w:val="left" w:leader="hyphen" w:pos="7938"/>
        </w:tabs>
        <w:spacing w:line="360" w:lineRule="auto"/>
        <w:rPr>
          <w:color w:val="000000" w:themeColor="text1"/>
        </w:rPr>
      </w:pPr>
    </w:p>
    <w:p w14:paraId="2B9A5B10" w14:textId="45599D28" w:rsidR="00831D74" w:rsidRDefault="00831D74" w:rsidP="00831D74">
      <w:pPr>
        <w:widowControl w:val="0"/>
        <w:tabs>
          <w:tab w:val="left" w:leader="hyphen" w:pos="7938"/>
        </w:tabs>
        <w:spacing w:line="360" w:lineRule="auto"/>
        <w:rPr>
          <w:color w:val="000000" w:themeColor="text1"/>
        </w:rPr>
      </w:pPr>
      <w:r>
        <w:rPr>
          <w:noProof/>
          <w:color w:val="000000" w:themeColor="text1"/>
        </w:rPr>
        <w:drawing>
          <wp:inline distT="0" distB="0" distL="0" distR="0" wp14:anchorId="19EEDC94" wp14:editId="7E0D2A75">
            <wp:extent cx="3175000" cy="1397000"/>
            <wp:effectExtent l="0" t="0" r="0" b="0"/>
            <wp:docPr id="7702097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09738" name="Picture 770209738"/>
                    <pic:cNvPicPr/>
                  </pic:nvPicPr>
                  <pic:blipFill>
                    <a:blip r:embed="rId29">
                      <a:extLst>
                        <a:ext uri="{28A0092B-C50C-407E-A947-70E740481C1C}">
                          <a14:useLocalDpi xmlns:a14="http://schemas.microsoft.com/office/drawing/2010/main" val="0"/>
                        </a:ext>
                      </a:extLst>
                    </a:blip>
                    <a:stretch>
                      <a:fillRect/>
                    </a:stretch>
                  </pic:blipFill>
                  <pic:spPr>
                    <a:xfrm>
                      <a:off x="0" y="0"/>
                      <a:ext cx="3175000" cy="1397000"/>
                    </a:xfrm>
                    <a:prstGeom prst="rect">
                      <a:avLst/>
                    </a:prstGeom>
                  </pic:spPr>
                </pic:pic>
              </a:graphicData>
            </a:graphic>
          </wp:inline>
        </w:drawing>
      </w:r>
    </w:p>
    <w:p w14:paraId="2C9E0094" w14:textId="448909DA" w:rsidR="004157A0" w:rsidRPr="004157A0" w:rsidRDefault="004157A0" w:rsidP="004157A0">
      <w:pPr>
        <w:widowControl w:val="0"/>
        <w:tabs>
          <w:tab w:val="left" w:leader="hyphen" w:pos="7938"/>
        </w:tabs>
        <w:rPr>
          <w:smallCaps/>
          <w:sz w:val="20"/>
          <w:szCs w:val="20"/>
        </w:rPr>
      </w:pPr>
      <w:r>
        <w:rPr>
          <w:smallCaps/>
          <w:sz w:val="20"/>
          <w:szCs w:val="20"/>
        </w:rPr>
        <w:t>figure14</w:t>
      </w:r>
    </w:p>
    <w:p w14:paraId="093E0DA4" w14:textId="77777777" w:rsidR="004157A0" w:rsidRDefault="004157A0" w:rsidP="00831D74">
      <w:pPr>
        <w:widowControl w:val="0"/>
        <w:tabs>
          <w:tab w:val="left" w:leader="hyphen" w:pos="7938"/>
        </w:tabs>
        <w:spacing w:line="360" w:lineRule="auto"/>
        <w:rPr>
          <w:color w:val="000000" w:themeColor="text1"/>
        </w:rPr>
      </w:pPr>
    </w:p>
    <w:p w14:paraId="04348E97" w14:textId="587A033C" w:rsidR="00831D74" w:rsidRDefault="00831D74" w:rsidP="00831D74">
      <w:pPr>
        <w:widowControl w:val="0"/>
        <w:tabs>
          <w:tab w:val="left" w:leader="hyphen" w:pos="7938"/>
        </w:tabs>
        <w:spacing w:line="360" w:lineRule="auto"/>
        <w:rPr>
          <w:color w:val="000000" w:themeColor="text1"/>
        </w:rPr>
      </w:pPr>
      <w:r>
        <w:rPr>
          <w:color w:val="000000" w:themeColor="text1"/>
        </w:rPr>
        <w:t xml:space="preserve">Model.fit() is for training the data </w:t>
      </w:r>
    </w:p>
    <w:p w14:paraId="719DB994" w14:textId="1DBC2913" w:rsidR="00254ECA" w:rsidRDefault="00254ECA" w:rsidP="00254ECA">
      <w:pPr>
        <w:widowControl w:val="0"/>
        <w:tabs>
          <w:tab w:val="left" w:leader="hyphen" w:pos="7938"/>
        </w:tabs>
        <w:spacing w:line="360" w:lineRule="auto"/>
        <w:rPr>
          <w:color w:val="000000" w:themeColor="text1"/>
        </w:rPr>
      </w:pPr>
      <w:r>
        <w:rPr>
          <w:color w:val="000000" w:themeColor="text1"/>
        </w:rPr>
        <w:t xml:space="preserve">X_train is the whole videos </w:t>
      </w:r>
    </w:p>
    <w:p w14:paraId="1A845127" w14:textId="30D92A34" w:rsidR="00254ECA" w:rsidRDefault="00254ECA" w:rsidP="00254ECA">
      <w:pPr>
        <w:widowControl w:val="0"/>
        <w:tabs>
          <w:tab w:val="left" w:leader="hyphen" w:pos="7938"/>
        </w:tabs>
        <w:spacing w:line="360" w:lineRule="auto"/>
        <w:rPr>
          <w:color w:val="000000" w:themeColor="text1"/>
        </w:rPr>
      </w:pPr>
      <w:r>
        <w:rPr>
          <w:color w:val="000000" w:themeColor="text1"/>
        </w:rPr>
        <w:t xml:space="preserve">Y_trian is the lables for videos </w:t>
      </w:r>
    </w:p>
    <w:p w14:paraId="04E6783B" w14:textId="0A8F5BC8" w:rsidR="00254ECA" w:rsidRDefault="00254ECA" w:rsidP="00254ECA">
      <w:pPr>
        <w:widowControl w:val="0"/>
        <w:tabs>
          <w:tab w:val="left" w:leader="hyphen" w:pos="7938"/>
        </w:tabs>
        <w:spacing w:line="360" w:lineRule="auto"/>
        <w:rPr>
          <w:color w:val="000000" w:themeColor="text1"/>
        </w:rPr>
      </w:pPr>
      <w:r>
        <w:rPr>
          <w:color w:val="000000" w:themeColor="text1"/>
        </w:rPr>
        <w:t xml:space="preserve">Epoch=20 is the number of itration </w:t>
      </w:r>
    </w:p>
    <w:p w14:paraId="55CC2E08" w14:textId="48C74412" w:rsidR="00254ECA" w:rsidRDefault="00254ECA" w:rsidP="00254ECA">
      <w:pPr>
        <w:widowControl w:val="0"/>
        <w:tabs>
          <w:tab w:val="left" w:leader="hyphen" w:pos="7938"/>
        </w:tabs>
        <w:spacing w:line="360" w:lineRule="auto"/>
        <w:rPr>
          <w:color w:val="000000" w:themeColor="text1"/>
        </w:rPr>
      </w:pPr>
      <w:r>
        <w:rPr>
          <w:color w:val="000000" w:themeColor="text1"/>
        </w:rPr>
        <w:lastRenderedPageBreak/>
        <w:t>Batch_size =8 is the number of processed data at once</w:t>
      </w:r>
    </w:p>
    <w:p w14:paraId="3C73B7F0" w14:textId="00851A29" w:rsidR="00254ECA" w:rsidRDefault="00254ECA" w:rsidP="00254ECA">
      <w:pPr>
        <w:widowControl w:val="0"/>
        <w:tabs>
          <w:tab w:val="left" w:leader="hyphen" w:pos="7938"/>
        </w:tabs>
        <w:spacing w:line="360" w:lineRule="auto"/>
        <w:rPr>
          <w:color w:val="000000" w:themeColor="text1"/>
        </w:rPr>
      </w:pPr>
      <w:r>
        <w:rPr>
          <w:color w:val="000000" w:themeColor="text1"/>
        </w:rPr>
        <w:t xml:space="preserve">Verbose = display the detailed progress for each epoch </w:t>
      </w:r>
    </w:p>
    <w:p w14:paraId="4FF90D36" w14:textId="77777777" w:rsidR="006E1414" w:rsidRDefault="006E1414" w:rsidP="00254ECA">
      <w:pPr>
        <w:widowControl w:val="0"/>
        <w:tabs>
          <w:tab w:val="left" w:leader="hyphen" w:pos="7938"/>
        </w:tabs>
        <w:spacing w:line="360" w:lineRule="auto"/>
        <w:rPr>
          <w:color w:val="000000" w:themeColor="text1"/>
        </w:rPr>
      </w:pPr>
    </w:p>
    <w:p w14:paraId="6897584E" w14:textId="77777777" w:rsidR="006E1414" w:rsidRDefault="006E1414" w:rsidP="00254ECA">
      <w:pPr>
        <w:widowControl w:val="0"/>
        <w:tabs>
          <w:tab w:val="left" w:leader="hyphen" w:pos="7938"/>
        </w:tabs>
        <w:spacing w:line="360" w:lineRule="auto"/>
        <w:rPr>
          <w:color w:val="000000" w:themeColor="text1"/>
        </w:rPr>
      </w:pPr>
    </w:p>
    <w:p w14:paraId="5908EBC7" w14:textId="12E0E51F" w:rsidR="00446553" w:rsidRDefault="006E1414" w:rsidP="00446553">
      <w:pPr>
        <w:widowControl w:val="0"/>
        <w:tabs>
          <w:tab w:val="left" w:leader="hyphen" w:pos="7938"/>
        </w:tabs>
        <w:spacing w:line="360" w:lineRule="auto"/>
        <w:rPr>
          <w:color w:val="000000" w:themeColor="text1"/>
        </w:rPr>
      </w:pPr>
      <w:r>
        <w:rPr>
          <w:noProof/>
          <w:color w:val="000000" w:themeColor="text1"/>
        </w:rPr>
        <w:drawing>
          <wp:inline distT="0" distB="0" distL="0" distR="0" wp14:anchorId="58C29B58" wp14:editId="776A33F0">
            <wp:extent cx="5399405" cy="2733040"/>
            <wp:effectExtent l="0" t="0" r="0" b="0"/>
            <wp:docPr id="4378851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85138" name="Picture 437885138"/>
                    <pic:cNvPicPr/>
                  </pic:nvPicPr>
                  <pic:blipFill>
                    <a:blip r:embed="rId30">
                      <a:extLst>
                        <a:ext uri="{28A0092B-C50C-407E-A947-70E740481C1C}">
                          <a14:useLocalDpi xmlns:a14="http://schemas.microsoft.com/office/drawing/2010/main" val="0"/>
                        </a:ext>
                      </a:extLst>
                    </a:blip>
                    <a:stretch>
                      <a:fillRect/>
                    </a:stretch>
                  </pic:blipFill>
                  <pic:spPr>
                    <a:xfrm>
                      <a:off x="0" y="0"/>
                      <a:ext cx="5399405" cy="2733040"/>
                    </a:xfrm>
                    <a:prstGeom prst="rect">
                      <a:avLst/>
                    </a:prstGeom>
                  </pic:spPr>
                </pic:pic>
              </a:graphicData>
            </a:graphic>
          </wp:inline>
        </w:drawing>
      </w:r>
    </w:p>
    <w:p w14:paraId="267DDFB6" w14:textId="45FC1E50" w:rsidR="004157A0" w:rsidRPr="004157A0" w:rsidRDefault="004157A0" w:rsidP="004157A0">
      <w:pPr>
        <w:widowControl w:val="0"/>
        <w:tabs>
          <w:tab w:val="left" w:leader="hyphen" w:pos="7938"/>
        </w:tabs>
        <w:rPr>
          <w:smallCaps/>
          <w:sz w:val="20"/>
          <w:szCs w:val="20"/>
        </w:rPr>
      </w:pPr>
      <w:r>
        <w:rPr>
          <w:smallCaps/>
          <w:sz w:val="20"/>
          <w:szCs w:val="20"/>
        </w:rPr>
        <w:t>figure15</w:t>
      </w:r>
    </w:p>
    <w:p w14:paraId="6FEE5D4A" w14:textId="77777777" w:rsidR="004157A0" w:rsidRDefault="004157A0" w:rsidP="00446553">
      <w:pPr>
        <w:widowControl w:val="0"/>
        <w:tabs>
          <w:tab w:val="left" w:leader="hyphen" w:pos="7938"/>
        </w:tabs>
        <w:spacing w:line="360" w:lineRule="auto"/>
        <w:rPr>
          <w:color w:val="000000" w:themeColor="text1"/>
        </w:rPr>
      </w:pPr>
    </w:p>
    <w:p w14:paraId="64E121F2" w14:textId="2BE02FA9" w:rsidR="006E1414" w:rsidRPr="006E1414" w:rsidRDefault="006E1414" w:rsidP="006E1414">
      <w:pPr>
        <w:widowControl w:val="0"/>
        <w:tabs>
          <w:tab w:val="left" w:leader="hyphen" w:pos="7938"/>
        </w:tabs>
        <w:spacing w:line="360" w:lineRule="auto"/>
        <w:rPr>
          <w:color w:val="000000" w:themeColor="text1"/>
        </w:rPr>
      </w:pPr>
      <w:r>
        <w:rPr>
          <w:color w:val="000000" w:themeColor="text1"/>
        </w:rPr>
        <w:t xml:space="preserve">This function well predict if a video is violent onr not </w:t>
      </w:r>
    </w:p>
    <w:p w14:paraId="75D1D043" w14:textId="112386E6" w:rsidR="00900BAC" w:rsidRDefault="00900BAC" w:rsidP="006E1414">
      <w:pPr>
        <w:widowControl w:val="0"/>
        <w:tabs>
          <w:tab w:val="left" w:leader="hyphen" w:pos="7938"/>
        </w:tabs>
        <w:spacing w:line="360" w:lineRule="auto"/>
        <w:rPr>
          <w:color w:val="000000" w:themeColor="text1"/>
        </w:rPr>
      </w:pPr>
      <w:r>
        <w:rPr>
          <w:noProof/>
          <w:color w:val="000000" w:themeColor="text1"/>
        </w:rPr>
        <w:drawing>
          <wp:inline distT="0" distB="0" distL="0" distR="0" wp14:anchorId="23016D39" wp14:editId="22522817">
            <wp:extent cx="4044389" cy="4221804"/>
            <wp:effectExtent l="0" t="0" r="0" b="0"/>
            <wp:docPr id="19825967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96747" name="Picture 198259674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61358" cy="4239517"/>
                    </a:xfrm>
                    <a:prstGeom prst="rect">
                      <a:avLst/>
                    </a:prstGeom>
                  </pic:spPr>
                </pic:pic>
              </a:graphicData>
            </a:graphic>
          </wp:inline>
        </w:drawing>
      </w:r>
    </w:p>
    <w:p w14:paraId="2EDCE5E4" w14:textId="6B6C22B5" w:rsidR="004157A0" w:rsidRPr="004157A0" w:rsidRDefault="004157A0" w:rsidP="004157A0">
      <w:pPr>
        <w:widowControl w:val="0"/>
        <w:tabs>
          <w:tab w:val="left" w:leader="hyphen" w:pos="7938"/>
        </w:tabs>
        <w:rPr>
          <w:smallCaps/>
          <w:sz w:val="20"/>
          <w:szCs w:val="20"/>
        </w:rPr>
      </w:pPr>
      <w:r>
        <w:rPr>
          <w:smallCaps/>
          <w:sz w:val="20"/>
          <w:szCs w:val="20"/>
        </w:rPr>
        <w:t>figure16</w:t>
      </w:r>
    </w:p>
    <w:p w14:paraId="17583B05" w14:textId="77777777" w:rsidR="004157A0" w:rsidRDefault="004157A0" w:rsidP="006E1414">
      <w:pPr>
        <w:widowControl w:val="0"/>
        <w:tabs>
          <w:tab w:val="left" w:leader="hyphen" w:pos="7938"/>
        </w:tabs>
        <w:spacing w:line="360" w:lineRule="auto"/>
        <w:rPr>
          <w:color w:val="000000" w:themeColor="text1"/>
        </w:rPr>
      </w:pPr>
    </w:p>
    <w:p w14:paraId="72FE5E0F" w14:textId="6D1F3410" w:rsidR="00900BAC" w:rsidRPr="00831D74" w:rsidRDefault="00446553" w:rsidP="00C559C4">
      <w:pPr>
        <w:widowControl w:val="0"/>
        <w:tabs>
          <w:tab w:val="left" w:leader="hyphen" w:pos="7938"/>
        </w:tabs>
        <w:spacing w:line="360" w:lineRule="auto"/>
        <w:rPr>
          <w:b/>
          <w:bCs/>
          <w:color w:val="000000" w:themeColor="text1"/>
        </w:rPr>
      </w:pPr>
      <w:r w:rsidRPr="00831D74">
        <w:rPr>
          <w:b/>
          <w:bCs/>
          <w:color w:val="000000" w:themeColor="text1"/>
        </w:rPr>
        <w:t xml:space="preserve">This code connect </w:t>
      </w:r>
      <w:r w:rsidR="00831D74" w:rsidRPr="00831D74">
        <w:rPr>
          <w:b/>
          <w:bCs/>
          <w:color w:val="000000" w:themeColor="text1"/>
        </w:rPr>
        <w:t xml:space="preserve">our model to a website using flask </w:t>
      </w:r>
    </w:p>
    <w:p w14:paraId="67110CE7" w14:textId="77777777" w:rsidR="00900BAC" w:rsidRDefault="00900BAC" w:rsidP="00C559C4">
      <w:pPr>
        <w:widowControl w:val="0"/>
        <w:tabs>
          <w:tab w:val="left" w:leader="hyphen" w:pos="7938"/>
        </w:tabs>
        <w:spacing w:line="360" w:lineRule="auto"/>
        <w:rPr>
          <w:color w:val="000000" w:themeColor="text1"/>
        </w:rPr>
      </w:pPr>
    </w:p>
    <w:p w14:paraId="005B881B" w14:textId="77777777" w:rsidR="00900BAC" w:rsidRDefault="00900BAC" w:rsidP="00C559C4">
      <w:pPr>
        <w:widowControl w:val="0"/>
        <w:tabs>
          <w:tab w:val="left" w:leader="hyphen" w:pos="7938"/>
        </w:tabs>
        <w:spacing w:line="360" w:lineRule="auto"/>
        <w:rPr>
          <w:color w:val="000000" w:themeColor="text1"/>
        </w:rPr>
      </w:pPr>
    </w:p>
    <w:p w14:paraId="3F17D557" w14:textId="77777777" w:rsidR="00900BAC" w:rsidRDefault="00900BAC" w:rsidP="00C559C4">
      <w:pPr>
        <w:widowControl w:val="0"/>
        <w:tabs>
          <w:tab w:val="left" w:leader="hyphen" w:pos="7938"/>
        </w:tabs>
        <w:spacing w:line="360" w:lineRule="auto"/>
        <w:rPr>
          <w:color w:val="000000" w:themeColor="text1"/>
        </w:rPr>
      </w:pPr>
    </w:p>
    <w:p w14:paraId="1FFACE3E" w14:textId="77777777" w:rsidR="00C559C4" w:rsidRPr="005B433D" w:rsidRDefault="00C559C4" w:rsidP="00C559C4">
      <w:pPr>
        <w:pStyle w:val="ListParagraph"/>
        <w:widowControl w:val="0"/>
        <w:numPr>
          <w:ilvl w:val="0"/>
          <w:numId w:val="20"/>
        </w:numPr>
        <w:tabs>
          <w:tab w:val="left" w:leader="hyphen" w:pos="7938"/>
        </w:tabs>
        <w:bidi w:val="0"/>
        <w:spacing w:line="360" w:lineRule="auto"/>
        <w:rPr>
          <w:rFonts w:cs="Times New Roman"/>
          <w:i/>
          <w:iCs/>
          <w:color w:val="000000" w:themeColor="text1"/>
        </w:rPr>
      </w:pPr>
      <w:r w:rsidRPr="005B433D">
        <w:rPr>
          <w:rFonts w:cs="Times New Roman"/>
          <w:b/>
          <w:bCs/>
          <w:i/>
          <w:iCs/>
          <w:color w:val="000000" w:themeColor="text1"/>
          <w:sz w:val="24"/>
          <w:szCs w:val="24"/>
        </w:rPr>
        <w:t>Azure</w:t>
      </w:r>
      <w:r>
        <w:rPr>
          <w:rFonts w:cs="Times New Roman"/>
          <w:b/>
          <w:bCs/>
          <w:i/>
          <w:iCs/>
          <w:color w:val="000000" w:themeColor="text1"/>
          <w:sz w:val="24"/>
          <w:szCs w:val="24"/>
        </w:rPr>
        <w:t>:</w:t>
      </w:r>
    </w:p>
    <w:p w14:paraId="73C6E634" w14:textId="77777777" w:rsidR="00C559C4" w:rsidRPr="00AE3328" w:rsidRDefault="00C559C4" w:rsidP="00C559C4">
      <w:pPr>
        <w:pStyle w:val="mg"/>
        <w:numPr>
          <w:ilvl w:val="0"/>
          <w:numId w:val="20"/>
        </w:numPr>
        <w:shd w:val="clear" w:color="auto" w:fill="FFFFFF"/>
        <w:spacing w:before="226" w:beforeAutospacing="0" w:after="0" w:afterAutospacing="0" w:line="480" w:lineRule="atLeast"/>
        <w:rPr>
          <w:rStyle w:val="HTMLCode"/>
          <w:rFonts w:ascii="Georgia" w:hAnsi="Georgia" w:cs="Segoe UI"/>
          <w:color w:val="242424"/>
          <w:spacing w:val="-1"/>
          <w:sz w:val="21"/>
          <w:szCs w:val="21"/>
        </w:rPr>
      </w:pPr>
      <w:r w:rsidRPr="004B658C">
        <w:rPr>
          <w:rFonts w:ascii="Georgia" w:hAnsi="Georgia" w:cs="Segoe UI"/>
          <w:color w:val="242424"/>
          <w:spacing w:val="-1"/>
          <w:sz w:val="21"/>
          <w:szCs w:val="21"/>
        </w:rPr>
        <w:t>Go to </w:t>
      </w:r>
      <w:hyperlink r:id="rId32" w:tgtFrame="_blank" w:history="1">
        <w:r w:rsidRPr="004B658C">
          <w:rPr>
            <w:rStyle w:val="Hyperlink"/>
            <w:rFonts w:ascii="Menlo" w:hAnsi="Menlo" w:cs="Menlo"/>
            <w:spacing w:val="-1"/>
            <w:sz w:val="18"/>
            <w:szCs w:val="18"/>
            <w:shd w:val="clear" w:color="auto" w:fill="F2F2F2"/>
          </w:rPr>
          <w:t>www.portal.azure.com</w:t>
        </w:r>
      </w:hyperlink>
    </w:p>
    <w:p w14:paraId="307A563F" w14:textId="77777777" w:rsidR="00C559C4" w:rsidRPr="004B658C" w:rsidRDefault="00C559C4" w:rsidP="00C559C4">
      <w:pPr>
        <w:pStyle w:val="mg"/>
        <w:numPr>
          <w:ilvl w:val="0"/>
          <w:numId w:val="20"/>
        </w:numPr>
        <w:shd w:val="clear" w:color="auto" w:fill="FFFFFF"/>
        <w:spacing w:before="226" w:beforeAutospacing="0" w:after="0" w:afterAutospacing="0" w:line="480" w:lineRule="atLeast"/>
        <w:rPr>
          <w:rStyle w:val="HTMLCode"/>
          <w:rFonts w:ascii="Georgia" w:hAnsi="Georgia" w:cs="Segoe UI"/>
          <w:color w:val="242424"/>
          <w:spacing w:val="-1"/>
          <w:sz w:val="21"/>
          <w:szCs w:val="21"/>
        </w:rPr>
      </w:pPr>
      <w:r>
        <w:rPr>
          <w:rFonts w:ascii="Georgia" w:hAnsi="Georgia" w:cs="Segoe UI"/>
          <w:color w:val="242424"/>
          <w:spacing w:val="-1"/>
          <w:sz w:val="21"/>
          <w:szCs w:val="21"/>
        </w:rPr>
        <w:t xml:space="preserve">Creat an acount with azure by clicking on pay as you go sense we’re only going to use one service from azure AI servicess </w:t>
      </w:r>
    </w:p>
    <w:p w14:paraId="604B8461" w14:textId="603D39EC" w:rsidR="00C559C4" w:rsidRDefault="00C559C4" w:rsidP="00C559C4">
      <w:pPr>
        <w:pStyle w:val="mg"/>
        <w:numPr>
          <w:ilvl w:val="0"/>
          <w:numId w:val="20"/>
        </w:numPr>
        <w:shd w:val="clear" w:color="auto" w:fill="FFFFFF"/>
        <w:spacing w:before="274" w:beforeAutospacing="0" w:after="0" w:afterAutospacing="0" w:line="480" w:lineRule="atLeast"/>
        <w:rPr>
          <w:rFonts w:ascii="Georgia" w:hAnsi="Georgia" w:cs="Segoe UI"/>
          <w:color w:val="242424"/>
          <w:spacing w:val="-1"/>
          <w:sz w:val="21"/>
          <w:szCs w:val="21"/>
        </w:rPr>
      </w:pPr>
      <w:r>
        <w:rPr>
          <w:rFonts w:ascii="Georgia" w:hAnsi="Georgia" w:cs="Segoe UI"/>
          <w:color w:val="242424"/>
          <w:spacing w:val="-1"/>
          <w:sz w:val="21"/>
          <w:szCs w:val="21"/>
        </w:rPr>
        <w:t xml:space="preserve">Create </w:t>
      </w:r>
      <w:r w:rsidRPr="004B658C">
        <w:rPr>
          <w:rFonts w:ascii="Georgia" w:hAnsi="Georgia" w:cs="Segoe UI"/>
          <w:color w:val="242424"/>
          <w:spacing w:val="-1"/>
          <w:sz w:val="21"/>
          <w:szCs w:val="21"/>
        </w:rPr>
        <w:t xml:space="preserve">a resource group </w:t>
      </w:r>
      <w:r>
        <w:rPr>
          <w:rFonts w:ascii="Georgia" w:hAnsi="Georgia" w:cs="Segoe UI"/>
          <w:color w:val="242424"/>
          <w:spacing w:val="-1"/>
          <w:sz w:val="21"/>
          <w:szCs w:val="21"/>
        </w:rPr>
        <w:t>keep in mind you’re only alowed to builed two resource group for free and building more than that you will be charged for it</w:t>
      </w:r>
    </w:p>
    <w:p w14:paraId="4C2260BE" w14:textId="34330D0A" w:rsidR="00C559C4" w:rsidRDefault="00C559C4" w:rsidP="00C559C4">
      <w:pPr>
        <w:pStyle w:val="mg"/>
        <w:numPr>
          <w:ilvl w:val="0"/>
          <w:numId w:val="20"/>
        </w:numPr>
        <w:shd w:val="clear" w:color="auto" w:fill="FFFFFF"/>
        <w:spacing w:before="274" w:beforeAutospacing="0" w:after="0" w:afterAutospacing="0" w:line="480" w:lineRule="atLeast"/>
        <w:rPr>
          <w:rFonts w:ascii="Georgia" w:hAnsi="Georgia" w:cs="Segoe UI"/>
          <w:color w:val="242424"/>
          <w:spacing w:val="-1"/>
          <w:sz w:val="21"/>
          <w:szCs w:val="21"/>
        </w:rPr>
      </w:pPr>
      <w:r>
        <w:rPr>
          <w:rFonts w:ascii="Georgia" w:hAnsi="Georgia" w:cs="Segoe UI"/>
          <w:color w:val="242424"/>
          <w:spacing w:val="-1"/>
          <w:sz w:val="21"/>
          <w:szCs w:val="21"/>
        </w:rPr>
        <w:t xml:space="preserve">go to to resource menu and search for Custom vision the click on “create” keep in mind there is a limit to your sebscription “ you can only create it once for free”  and then click on “ go to custom vision portal “  and sign in using your azure account </w:t>
      </w:r>
    </w:p>
    <w:p w14:paraId="3BD7227D" w14:textId="29EF44D8" w:rsidR="009A551A" w:rsidRPr="009A551A" w:rsidRDefault="00C559C4" w:rsidP="009A551A">
      <w:pPr>
        <w:pStyle w:val="mg"/>
        <w:numPr>
          <w:ilvl w:val="0"/>
          <w:numId w:val="20"/>
        </w:numPr>
        <w:shd w:val="clear" w:color="auto" w:fill="FFFFFF"/>
        <w:spacing w:before="274" w:beforeAutospacing="0" w:after="0" w:afterAutospacing="0" w:line="480" w:lineRule="atLeast"/>
        <w:rPr>
          <w:rFonts w:ascii="Georgia" w:hAnsi="Georgia" w:cs="Segoe UI"/>
          <w:color w:val="242424"/>
          <w:spacing w:val="-1"/>
          <w:sz w:val="21"/>
          <w:szCs w:val="21"/>
        </w:rPr>
      </w:pPr>
      <w:r>
        <w:rPr>
          <w:rFonts w:ascii="Georgia" w:hAnsi="Georgia" w:cs="Segoe UI"/>
          <w:color w:val="242424"/>
          <w:spacing w:val="-1"/>
          <w:sz w:val="21"/>
          <w:szCs w:val="21"/>
        </w:rPr>
        <w:t>create new project and select what is highlighted</w:t>
      </w:r>
      <w:r w:rsidR="009A551A">
        <w:rPr>
          <w:rFonts w:ascii="Georgia" w:hAnsi="Georgia" w:cs="Segoe UI"/>
          <w:color w:val="242424"/>
          <w:spacing w:val="-1"/>
          <w:sz w:val="21"/>
          <w:szCs w:val="21"/>
        </w:rPr>
        <w:t>. We want to classify if the image is violent or not that why we will select the option of single class per image. Also make sure to select the domain to general so you can deploy your model to a website</w:t>
      </w:r>
    </w:p>
    <w:p w14:paraId="3CF2F8A0" w14:textId="1775FF1A" w:rsidR="00C559C4" w:rsidRPr="004157A0" w:rsidRDefault="004157A0" w:rsidP="004157A0">
      <w:pPr>
        <w:widowControl w:val="0"/>
        <w:tabs>
          <w:tab w:val="left" w:leader="hyphen" w:pos="7938"/>
        </w:tabs>
        <w:spacing w:line="360" w:lineRule="auto"/>
        <w:rPr>
          <w:color w:val="000000" w:themeColor="text1"/>
        </w:rPr>
      </w:pPr>
      <w:r>
        <w:rPr>
          <w:noProof/>
          <w:color w:val="000000" w:themeColor="text1"/>
        </w:rPr>
        <w:drawing>
          <wp:anchor distT="0" distB="0" distL="114300" distR="114300" simplePos="0" relativeHeight="251670016" behindDoc="1" locked="0" layoutInCell="1" allowOverlap="1" wp14:anchorId="4286A121" wp14:editId="70D06BBF">
            <wp:simplePos x="0" y="0"/>
            <wp:positionH relativeFrom="margin">
              <wp:posOffset>149860</wp:posOffset>
            </wp:positionH>
            <wp:positionV relativeFrom="paragraph">
              <wp:posOffset>225425</wp:posOffset>
            </wp:positionV>
            <wp:extent cx="3952240" cy="2686050"/>
            <wp:effectExtent l="0" t="0" r="0" b="6350"/>
            <wp:wrapTight wrapText="bothSides">
              <wp:wrapPolygon edited="0">
                <wp:start x="0" y="0"/>
                <wp:lineTo x="0" y="21549"/>
                <wp:lineTo x="21517" y="21549"/>
                <wp:lineTo x="21517" y="0"/>
                <wp:lineTo x="0" y="0"/>
              </wp:wrapPolygon>
            </wp:wrapTight>
            <wp:docPr id="15656480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48001" name="Picture 156564800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52240" cy="2686050"/>
                    </a:xfrm>
                    <a:prstGeom prst="rect">
                      <a:avLst/>
                    </a:prstGeom>
                  </pic:spPr>
                </pic:pic>
              </a:graphicData>
            </a:graphic>
            <wp14:sizeRelH relativeFrom="margin">
              <wp14:pctWidth>0</wp14:pctWidth>
            </wp14:sizeRelH>
          </wp:anchor>
        </w:drawing>
      </w:r>
    </w:p>
    <w:p w14:paraId="6801B4DF" w14:textId="2484B105" w:rsidR="004157A0" w:rsidRPr="004157A0" w:rsidRDefault="004157A0" w:rsidP="004157A0">
      <w:pPr>
        <w:widowControl w:val="0"/>
        <w:tabs>
          <w:tab w:val="left" w:leader="hyphen" w:pos="7938"/>
        </w:tabs>
        <w:rPr>
          <w:smallCaps/>
          <w:sz w:val="20"/>
          <w:szCs w:val="20"/>
        </w:rPr>
      </w:pPr>
      <w:r>
        <w:rPr>
          <w:smallCaps/>
          <w:sz w:val="20"/>
          <w:szCs w:val="20"/>
        </w:rPr>
        <w:t>figure18</w:t>
      </w:r>
    </w:p>
    <w:p w14:paraId="4A1B0FFE" w14:textId="611FAE7E" w:rsidR="004157A0" w:rsidRDefault="004157A0" w:rsidP="004157A0">
      <w:pPr>
        <w:pStyle w:val="ListParagraph"/>
        <w:widowControl w:val="0"/>
        <w:tabs>
          <w:tab w:val="left" w:leader="hyphen" w:pos="7938"/>
        </w:tabs>
        <w:bidi w:val="0"/>
        <w:spacing w:line="360" w:lineRule="auto"/>
        <w:rPr>
          <w:rFonts w:cs="Times New Roman"/>
          <w:color w:val="000000" w:themeColor="text1"/>
          <w:sz w:val="24"/>
          <w:szCs w:val="24"/>
        </w:rPr>
      </w:pPr>
    </w:p>
    <w:p w14:paraId="6E7EAEFE" w14:textId="13088D22" w:rsidR="00C559C4" w:rsidRDefault="009A551A" w:rsidP="004157A0">
      <w:pPr>
        <w:pStyle w:val="ListParagraph"/>
        <w:widowControl w:val="0"/>
        <w:numPr>
          <w:ilvl w:val="0"/>
          <w:numId w:val="20"/>
        </w:numPr>
        <w:tabs>
          <w:tab w:val="left" w:leader="hyphen" w:pos="7938"/>
        </w:tabs>
        <w:bidi w:val="0"/>
        <w:spacing w:line="360" w:lineRule="auto"/>
        <w:rPr>
          <w:rFonts w:cs="Times New Roman"/>
          <w:color w:val="000000" w:themeColor="text1"/>
          <w:sz w:val="24"/>
          <w:szCs w:val="24"/>
        </w:rPr>
      </w:pPr>
      <w:r>
        <w:rPr>
          <w:rFonts w:cs="Times New Roman"/>
          <w:color w:val="000000" w:themeColor="text1"/>
          <w:sz w:val="24"/>
          <w:szCs w:val="24"/>
        </w:rPr>
        <w:t xml:space="preserve">upload images </w:t>
      </w:r>
    </w:p>
    <w:p w14:paraId="1389A3F2" w14:textId="52638205" w:rsidR="009A551A" w:rsidRPr="0026302E" w:rsidRDefault="002C164C" w:rsidP="0026302E">
      <w:pPr>
        <w:widowControl w:val="0"/>
        <w:tabs>
          <w:tab w:val="left" w:leader="hyphen" w:pos="7938"/>
        </w:tabs>
        <w:rPr>
          <w:smallCaps/>
          <w:sz w:val="20"/>
          <w:szCs w:val="20"/>
        </w:rPr>
      </w:pPr>
      <w:r>
        <w:rPr>
          <w:rFonts w:ascii="Georgia" w:hAnsi="Georgia" w:cs="Segoe UI"/>
          <w:noProof/>
          <w:color w:val="242424"/>
          <w:spacing w:val="-1"/>
          <w:sz w:val="21"/>
          <w:szCs w:val="21"/>
        </w:rPr>
        <w:lastRenderedPageBreak/>
        <w:drawing>
          <wp:inline distT="0" distB="0" distL="0" distR="0" wp14:anchorId="541F6B2B" wp14:editId="474BC5EE">
            <wp:extent cx="3142445" cy="1442797"/>
            <wp:effectExtent l="0" t="0" r="0" b="5080"/>
            <wp:docPr id="9841310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31095" name="Picture 98413109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42445" cy="1442797"/>
                    </a:xfrm>
                    <a:prstGeom prst="rect">
                      <a:avLst/>
                    </a:prstGeom>
                  </pic:spPr>
                </pic:pic>
              </a:graphicData>
            </a:graphic>
          </wp:inline>
        </w:drawing>
      </w:r>
      <w:r w:rsidR="0026302E" w:rsidRPr="0026302E">
        <w:rPr>
          <w:smallCaps/>
          <w:sz w:val="20"/>
          <w:szCs w:val="20"/>
        </w:rPr>
        <w:t xml:space="preserve"> </w:t>
      </w:r>
      <w:r w:rsidR="0026302E">
        <w:rPr>
          <w:smallCaps/>
          <w:sz w:val="20"/>
          <w:szCs w:val="20"/>
        </w:rPr>
        <w:t>figure19</w:t>
      </w:r>
    </w:p>
    <w:p w14:paraId="4C37BC97" w14:textId="20CBA678" w:rsidR="00615167" w:rsidRDefault="00615167" w:rsidP="00615167">
      <w:pPr>
        <w:pStyle w:val="ListParagraph"/>
        <w:widowControl w:val="0"/>
        <w:numPr>
          <w:ilvl w:val="0"/>
          <w:numId w:val="20"/>
        </w:numPr>
        <w:tabs>
          <w:tab w:val="left" w:leader="hyphen" w:pos="7938"/>
        </w:tabs>
        <w:bidi w:val="0"/>
        <w:spacing w:line="360" w:lineRule="auto"/>
        <w:rPr>
          <w:rFonts w:cs="Times New Roman"/>
          <w:color w:val="000000" w:themeColor="text1"/>
          <w:sz w:val="24"/>
          <w:szCs w:val="24"/>
        </w:rPr>
      </w:pPr>
      <w:r>
        <w:rPr>
          <w:rFonts w:cs="Times New Roman"/>
          <w:color w:val="000000" w:themeColor="text1"/>
          <w:sz w:val="24"/>
          <w:szCs w:val="24"/>
        </w:rPr>
        <w:t xml:space="preserve">Now write a tag that it’s suitable to the image. Note that you can upload multilabel images to a single tag in our case but </w:t>
      </w:r>
    </w:p>
    <w:p w14:paraId="0DEC6B05" w14:textId="3FA5BA26" w:rsidR="009A551A" w:rsidRDefault="00615167" w:rsidP="0026302E">
      <w:pPr>
        <w:widowControl w:val="0"/>
        <w:tabs>
          <w:tab w:val="left" w:leader="hyphen" w:pos="7938"/>
        </w:tabs>
        <w:rPr>
          <w:smallCaps/>
          <w:sz w:val="20"/>
          <w:szCs w:val="20"/>
        </w:rPr>
      </w:pPr>
      <w:r>
        <w:rPr>
          <w:noProof/>
          <w:color w:val="000000" w:themeColor="text1"/>
        </w:rPr>
        <w:drawing>
          <wp:inline distT="0" distB="0" distL="0" distR="0" wp14:anchorId="520BAEAA" wp14:editId="55E98E98">
            <wp:extent cx="3099314" cy="1815921"/>
            <wp:effectExtent l="0" t="0" r="0" b="635"/>
            <wp:docPr id="6748816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81666" name="Picture 67488166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27318" cy="1832329"/>
                    </a:xfrm>
                    <a:prstGeom prst="rect">
                      <a:avLst/>
                    </a:prstGeom>
                  </pic:spPr>
                </pic:pic>
              </a:graphicData>
            </a:graphic>
          </wp:inline>
        </w:drawing>
      </w:r>
      <w:r w:rsidR="0026302E" w:rsidRPr="0026302E">
        <w:rPr>
          <w:smallCaps/>
          <w:sz w:val="20"/>
          <w:szCs w:val="20"/>
        </w:rPr>
        <w:t xml:space="preserve"> </w:t>
      </w:r>
      <w:r w:rsidR="0026302E">
        <w:rPr>
          <w:smallCaps/>
          <w:sz w:val="20"/>
          <w:szCs w:val="20"/>
        </w:rPr>
        <w:t>figure19</w:t>
      </w:r>
    </w:p>
    <w:p w14:paraId="10BE73E1" w14:textId="77777777" w:rsidR="0026302E" w:rsidRPr="0026302E" w:rsidRDefault="0026302E" w:rsidP="0026302E">
      <w:pPr>
        <w:widowControl w:val="0"/>
        <w:tabs>
          <w:tab w:val="left" w:leader="hyphen" w:pos="7938"/>
        </w:tabs>
        <w:rPr>
          <w:smallCaps/>
          <w:sz w:val="20"/>
          <w:szCs w:val="20"/>
        </w:rPr>
      </w:pPr>
    </w:p>
    <w:p w14:paraId="7FC0C708" w14:textId="05204FD6" w:rsidR="008201D5" w:rsidRPr="0026302E" w:rsidRDefault="00615167" w:rsidP="0026302E">
      <w:pPr>
        <w:pStyle w:val="ListParagraph"/>
        <w:widowControl w:val="0"/>
        <w:numPr>
          <w:ilvl w:val="0"/>
          <w:numId w:val="20"/>
        </w:numPr>
        <w:tabs>
          <w:tab w:val="left" w:leader="hyphen" w:pos="7938"/>
        </w:tabs>
        <w:bidi w:val="0"/>
        <w:spacing w:line="360" w:lineRule="auto"/>
        <w:rPr>
          <w:rFonts w:cs="Times New Roman"/>
          <w:color w:val="000000" w:themeColor="text1"/>
          <w:sz w:val="24"/>
          <w:szCs w:val="24"/>
        </w:rPr>
      </w:pPr>
      <w:r>
        <w:rPr>
          <w:rFonts w:cs="Times New Roman"/>
          <w:color w:val="000000" w:themeColor="text1"/>
          <w:sz w:val="24"/>
          <w:szCs w:val="24"/>
        </w:rPr>
        <w:t>Now that you have built your dataset you will train you</w:t>
      </w:r>
      <w:r w:rsidR="000419DB">
        <w:rPr>
          <w:rFonts w:cs="Times New Roman"/>
          <w:color w:val="000000" w:themeColor="text1"/>
          <w:sz w:val="24"/>
          <w:szCs w:val="24"/>
        </w:rPr>
        <w:t>r</w:t>
      </w:r>
      <w:r>
        <w:rPr>
          <w:rFonts w:cs="Times New Roman"/>
          <w:color w:val="000000" w:themeColor="text1"/>
          <w:sz w:val="24"/>
          <w:szCs w:val="24"/>
        </w:rPr>
        <w:t xml:space="preserve"> model </w:t>
      </w:r>
      <w:r w:rsidR="000419DB">
        <w:rPr>
          <w:rFonts w:cs="Times New Roman"/>
          <w:color w:val="000000" w:themeColor="text1"/>
          <w:sz w:val="24"/>
          <w:szCs w:val="24"/>
        </w:rPr>
        <w:t xml:space="preserve">note that </w:t>
      </w:r>
      <w:r>
        <w:rPr>
          <w:rFonts w:cs="Times New Roman"/>
          <w:color w:val="000000" w:themeColor="text1"/>
          <w:sz w:val="24"/>
          <w:szCs w:val="24"/>
        </w:rPr>
        <w:t xml:space="preserve">the longer you train your model the better the result you get. Our image dataset </w:t>
      </w:r>
      <w:r w:rsidR="002E5AE7">
        <w:rPr>
          <w:rFonts w:cs="Times New Roman"/>
          <w:color w:val="000000" w:themeColor="text1"/>
          <w:sz w:val="24"/>
          <w:szCs w:val="24"/>
        </w:rPr>
        <w:t>has</w:t>
      </w:r>
      <w:r>
        <w:rPr>
          <w:rFonts w:cs="Times New Roman"/>
          <w:color w:val="000000" w:themeColor="text1"/>
          <w:sz w:val="24"/>
          <w:szCs w:val="24"/>
        </w:rPr>
        <w:t xml:space="preserve"> reached 200 and for some reason the accuracy was between 70 and 60 we thought that there was something wrong in the data so we removed more than 40 images on phases and we kept getting the same result. Until we trained it for 2</w:t>
      </w:r>
      <w:r w:rsidR="000419DB">
        <w:rPr>
          <w:rFonts w:cs="Times New Roman"/>
          <w:color w:val="000000" w:themeColor="text1"/>
          <w:sz w:val="24"/>
          <w:szCs w:val="24"/>
        </w:rPr>
        <w:t>4</w:t>
      </w:r>
      <w:r>
        <w:rPr>
          <w:rFonts w:cs="Times New Roman"/>
          <w:color w:val="000000" w:themeColor="text1"/>
          <w:sz w:val="24"/>
          <w:szCs w:val="24"/>
        </w:rPr>
        <w:t xml:space="preserve"> </w:t>
      </w:r>
      <w:proofErr w:type="gramStart"/>
      <w:r w:rsidR="002E5AE7">
        <w:rPr>
          <w:rFonts w:cs="Times New Roman"/>
          <w:color w:val="000000" w:themeColor="text1"/>
          <w:sz w:val="24"/>
          <w:szCs w:val="24"/>
        </w:rPr>
        <w:t>hours</w:t>
      </w:r>
      <w:proofErr w:type="gramEnd"/>
      <w:r>
        <w:rPr>
          <w:rFonts w:cs="Times New Roman"/>
          <w:color w:val="000000" w:themeColor="text1"/>
          <w:sz w:val="24"/>
          <w:szCs w:val="24"/>
        </w:rPr>
        <w:t xml:space="preserve"> </w:t>
      </w:r>
      <w:r w:rsidR="002E5AE7">
        <w:rPr>
          <w:rFonts w:cs="Times New Roman"/>
          <w:color w:val="000000" w:themeColor="text1"/>
          <w:sz w:val="24"/>
          <w:szCs w:val="24"/>
        </w:rPr>
        <w:t>we noticed a major change in the accuracy and it went from 60 to 85.</w:t>
      </w:r>
    </w:p>
    <w:p w14:paraId="43DFC821" w14:textId="77777777" w:rsidR="008201D5" w:rsidRDefault="008201D5" w:rsidP="008201D5">
      <w:pPr>
        <w:widowControl w:val="0"/>
        <w:tabs>
          <w:tab w:val="left" w:leader="hyphen" w:pos="7938"/>
        </w:tabs>
        <w:spacing w:line="360" w:lineRule="auto"/>
        <w:rPr>
          <w:color w:val="000000" w:themeColor="text1"/>
        </w:rPr>
      </w:pPr>
    </w:p>
    <w:p w14:paraId="4EF3343F" w14:textId="4CC3DFCB" w:rsidR="008201D5" w:rsidRPr="0026302E" w:rsidRDefault="0026302E" w:rsidP="0026302E">
      <w:pPr>
        <w:widowControl w:val="0"/>
        <w:tabs>
          <w:tab w:val="left" w:leader="hyphen" w:pos="7938"/>
        </w:tabs>
        <w:rPr>
          <w:smallCaps/>
          <w:sz w:val="20"/>
          <w:szCs w:val="20"/>
        </w:rPr>
      </w:pPr>
      <w:r>
        <w:rPr>
          <w:smallCaps/>
          <w:sz w:val="20"/>
          <w:szCs w:val="20"/>
        </w:rPr>
        <w:t>figure20</w:t>
      </w:r>
    </w:p>
    <w:p w14:paraId="3351BB1F" w14:textId="2279BE3C" w:rsidR="002E5AE7" w:rsidRDefault="002E5AE7" w:rsidP="002E5AE7">
      <w:pPr>
        <w:pStyle w:val="ListParagraph"/>
        <w:widowControl w:val="0"/>
        <w:tabs>
          <w:tab w:val="left" w:leader="hyphen" w:pos="7938"/>
        </w:tabs>
        <w:bidi w:val="0"/>
        <w:spacing w:line="360" w:lineRule="auto"/>
        <w:rPr>
          <w:rFonts w:cs="Times New Roman"/>
          <w:color w:val="000000" w:themeColor="text1"/>
          <w:sz w:val="24"/>
          <w:szCs w:val="24"/>
        </w:rPr>
      </w:pPr>
      <w:r>
        <w:rPr>
          <w:rFonts w:cs="Times New Roman"/>
          <w:noProof/>
          <w:color w:val="000000" w:themeColor="text1"/>
          <w:sz w:val="24"/>
          <w:szCs w:val="24"/>
        </w:rPr>
        <w:lastRenderedPageBreak/>
        <w:drawing>
          <wp:inline distT="0" distB="0" distL="0" distR="0" wp14:anchorId="4F8CECD5" wp14:editId="5F8DC4ED">
            <wp:extent cx="5399405" cy="3163570"/>
            <wp:effectExtent l="0" t="0" r="0" b="0"/>
            <wp:docPr id="6632430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43017" name="Picture 6632430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9405" cy="3163570"/>
                    </a:xfrm>
                    <a:prstGeom prst="rect">
                      <a:avLst/>
                    </a:prstGeom>
                  </pic:spPr>
                </pic:pic>
              </a:graphicData>
            </a:graphic>
          </wp:inline>
        </w:drawing>
      </w:r>
    </w:p>
    <w:p w14:paraId="6B66158E" w14:textId="26C32878" w:rsidR="0026302E" w:rsidRPr="004157A0" w:rsidRDefault="0026302E" w:rsidP="0026302E">
      <w:pPr>
        <w:widowControl w:val="0"/>
        <w:tabs>
          <w:tab w:val="left" w:leader="hyphen" w:pos="7938"/>
        </w:tabs>
        <w:rPr>
          <w:smallCaps/>
          <w:sz w:val="20"/>
          <w:szCs w:val="20"/>
        </w:rPr>
      </w:pPr>
      <w:r>
        <w:rPr>
          <w:smallCaps/>
          <w:sz w:val="20"/>
          <w:szCs w:val="20"/>
        </w:rPr>
        <w:t>figure21</w:t>
      </w:r>
    </w:p>
    <w:p w14:paraId="581C8FAF" w14:textId="1579595E" w:rsidR="002E5AE7" w:rsidRPr="0026302E" w:rsidRDefault="008201D5" w:rsidP="0026302E">
      <w:pPr>
        <w:widowControl w:val="0"/>
        <w:tabs>
          <w:tab w:val="left" w:leader="hyphen" w:pos="7938"/>
        </w:tabs>
        <w:spacing w:line="360" w:lineRule="auto"/>
        <w:rPr>
          <w:color w:val="000000" w:themeColor="text1"/>
        </w:rPr>
      </w:pPr>
      <w:r>
        <w:rPr>
          <w:noProof/>
        </w:rPr>
        <w:drawing>
          <wp:anchor distT="0" distB="0" distL="114300" distR="114300" simplePos="0" relativeHeight="251671040" behindDoc="1" locked="0" layoutInCell="1" allowOverlap="1" wp14:anchorId="08518565" wp14:editId="479C355F">
            <wp:simplePos x="0" y="0"/>
            <wp:positionH relativeFrom="column">
              <wp:posOffset>387927</wp:posOffset>
            </wp:positionH>
            <wp:positionV relativeFrom="paragraph">
              <wp:posOffset>345729</wp:posOffset>
            </wp:positionV>
            <wp:extent cx="5399405" cy="3163570"/>
            <wp:effectExtent l="0" t="0" r="0" b="0"/>
            <wp:wrapTight wrapText="bothSides">
              <wp:wrapPolygon edited="0">
                <wp:start x="0" y="0"/>
                <wp:lineTo x="0" y="21461"/>
                <wp:lineTo x="21491" y="21461"/>
                <wp:lineTo x="21491" y="0"/>
                <wp:lineTo x="0" y="0"/>
              </wp:wrapPolygon>
            </wp:wrapTight>
            <wp:docPr id="18583529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52930" name="Picture 18583529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9405" cy="3163570"/>
                    </a:xfrm>
                    <a:prstGeom prst="rect">
                      <a:avLst/>
                    </a:prstGeom>
                  </pic:spPr>
                </pic:pic>
              </a:graphicData>
            </a:graphic>
          </wp:anchor>
        </w:drawing>
      </w:r>
    </w:p>
    <w:p w14:paraId="731C2953" w14:textId="0E310C94" w:rsidR="008201D5" w:rsidRPr="0026302E" w:rsidRDefault="002E5AE7" w:rsidP="0026302E">
      <w:pPr>
        <w:pStyle w:val="ListParagraph"/>
        <w:widowControl w:val="0"/>
        <w:numPr>
          <w:ilvl w:val="0"/>
          <w:numId w:val="20"/>
        </w:numPr>
        <w:tabs>
          <w:tab w:val="left" w:leader="hyphen" w:pos="7938"/>
        </w:tabs>
        <w:bidi w:val="0"/>
        <w:spacing w:line="360" w:lineRule="auto"/>
        <w:rPr>
          <w:rFonts w:cs="Times New Roman"/>
          <w:color w:val="000000" w:themeColor="text1"/>
          <w:sz w:val="24"/>
          <w:szCs w:val="24"/>
        </w:rPr>
      </w:pPr>
      <w:r>
        <w:rPr>
          <w:rFonts w:cs="Times New Roman"/>
          <w:color w:val="000000" w:themeColor="text1"/>
          <w:sz w:val="24"/>
          <w:szCs w:val="24"/>
        </w:rPr>
        <w:t>After the training complete click on performance to see the result</w:t>
      </w:r>
      <w:r w:rsidR="000419DB">
        <w:rPr>
          <w:rFonts w:cs="Times New Roman"/>
          <w:color w:val="000000" w:themeColor="text1"/>
          <w:sz w:val="24"/>
          <w:szCs w:val="24"/>
        </w:rPr>
        <w:t xml:space="preserve">. You can see the difference in numbers </w:t>
      </w:r>
    </w:p>
    <w:p w14:paraId="535D9DC8" w14:textId="25B6868E" w:rsidR="002E5AE7" w:rsidRDefault="002E5AE7" w:rsidP="00C04CD2">
      <w:pPr>
        <w:pStyle w:val="ListParagraph"/>
        <w:widowControl w:val="0"/>
        <w:tabs>
          <w:tab w:val="left" w:leader="hyphen" w:pos="7938"/>
        </w:tabs>
        <w:bidi w:val="0"/>
        <w:spacing w:line="360" w:lineRule="auto"/>
        <w:rPr>
          <w:rFonts w:cs="Times New Roman"/>
          <w:color w:val="000000" w:themeColor="text1"/>
          <w:sz w:val="24"/>
          <w:szCs w:val="24"/>
        </w:rPr>
      </w:pPr>
      <w:r>
        <w:rPr>
          <w:rFonts w:cs="Times New Roman"/>
          <w:noProof/>
          <w:color w:val="000000" w:themeColor="text1"/>
          <w:sz w:val="24"/>
          <w:szCs w:val="24"/>
        </w:rPr>
        <w:lastRenderedPageBreak/>
        <w:drawing>
          <wp:inline distT="0" distB="0" distL="0" distR="0" wp14:anchorId="25014A0D" wp14:editId="6964ADA9">
            <wp:extent cx="2940149" cy="1722665"/>
            <wp:effectExtent l="0" t="0" r="0" b="5080"/>
            <wp:docPr id="15703662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209" name="Picture 157036620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40149" cy="1722665"/>
                    </a:xfrm>
                    <a:prstGeom prst="rect">
                      <a:avLst/>
                    </a:prstGeom>
                  </pic:spPr>
                </pic:pic>
              </a:graphicData>
            </a:graphic>
          </wp:inline>
        </w:drawing>
      </w:r>
    </w:p>
    <w:p w14:paraId="75354649" w14:textId="558C3D7B" w:rsidR="0026302E" w:rsidRPr="0026302E" w:rsidRDefault="0026302E" w:rsidP="0026302E">
      <w:pPr>
        <w:widowControl w:val="0"/>
        <w:tabs>
          <w:tab w:val="left" w:leader="hyphen" w:pos="7938"/>
        </w:tabs>
        <w:rPr>
          <w:smallCaps/>
          <w:sz w:val="20"/>
          <w:szCs w:val="20"/>
        </w:rPr>
      </w:pPr>
      <w:r>
        <w:rPr>
          <w:smallCaps/>
          <w:sz w:val="20"/>
          <w:szCs w:val="20"/>
        </w:rPr>
        <w:t>figure22</w:t>
      </w:r>
    </w:p>
    <w:p w14:paraId="3C865E1D" w14:textId="79BDD018" w:rsidR="000B5101" w:rsidRPr="00E07031" w:rsidRDefault="00C04CD2" w:rsidP="00E07031">
      <w:pPr>
        <w:widowControl w:val="0"/>
        <w:tabs>
          <w:tab w:val="left" w:leader="hyphen" w:pos="7938"/>
        </w:tabs>
        <w:spacing w:line="360" w:lineRule="auto"/>
        <w:rPr>
          <w:b/>
          <w:bCs/>
          <w:color w:val="000000" w:themeColor="text1"/>
        </w:rPr>
      </w:pPr>
      <w:r>
        <w:rPr>
          <w:b/>
          <w:bCs/>
          <w:noProof/>
          <w:color w:val="000000" w:themeColor="text1"/>
        </w:rPr>
        <w:drawing>
          <wp:anchor distT="0" distB="0" distL="114300" distR="114300" simplePos="0" relativeHeight="251672064" behindDoc="1" locked="0" layoutInCell="1" allowOverlap="1" wp14:anchorId="46062802" wp14:editId="754BB99B">
            <wp:simplePos x="0" y="0"/>
            <wp:positionH relativeFrom="column">
              <wp:posOffset>269990</wp:posOffset>
            </wp:positionH>
            <wp:positionV relativeFrom="paragraph">
              <wp:posOffset>192116</wp:posOffset>
            </wp:positionV>
            <wp:extent cx="3221990" cy="1918335"/>
            <wp:effectExtent l="0" t="0" r="0" b="5715"/>
            <wp:wrapTight wrapText="bothSides">
              <wp:wrapPolygon edited="0">
                <wp:start x="0" y="0"/>
                <wp:lineTo x="0" y="21450"/>
                <wp:lineTo x="21455" y="21450"/>
                <wp:lineTo x="21455" y="0"/>
                <wp:lineTo x="0" y="0"/>
              </wp:wrapPolygon>
            </wp:wrapTight>
            <wp:docPr id="1438066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6623" name="Picture 14380662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21990" cy="1918335"/>
                    </a:xfrm>
                    <a:prstGeom prst="rect">
                      <a:avLst/>
                    </a:prstGeom>
                  </pic:spPr>
                </pic:pic>
              </a:graphicData>
            </a:graphic>
            <wp14:sizeRelV relativeFrom="margin">
              <wp14:pctHeight>0</wp14:pctHeight>
            </wp14:sizeRelV>
          </wp:anchor>
        </w:drawing>
      </w:r>
    </w:p>
    <w:p w14:paraId="58A4AAA1" w14:textId="77777777" w:rsidR="008201D5" w:rsidRDefault="00E07031" w:rsidP="00E07031">
      <w:pPr>
        <w:widowControl w:val="0"/>
        <w:tabs>
          <w:tab w:val="left" w:leader="hyphen" w:pos="7938"/>
        </w:tabs>
        <w:spacing w:line="360" w:lineRule="auto"/>
        <w:rPr>
          <w:b/>
          <w:bCs/>
          <w:color w:val="000000" w:themeColor="text1"/>
        </w:rPr>
      </w:pPr>
      <w:r>
        <w:rPr>
          <w:color w:val="000000" w:themeColor="text1"/>
        </w:rPr>
        <w:t xml:space="preserve">     </w:t>
      </w:r>
    </w:p>
    <w:p w14:paraId="7818F589" w14:textId="77777777" w:rsidR="008201D5" w:rsidRDefault="008201D5" w:rsidP="00E07031">
      <w:pPr>
        <w:widowControl w:val="0"/>
        <w:tabs>
          <w:tab w:val="left" w:leader="hyphen" w:pos="7938"/>
        </w:tabs>
        <w:spacing w:line="360" w:lineRule="auto"/>
        <w:rPr>
          <w:b/>
          <w:bCs/>
          <w:color w:val="000000" w:themeColor="text1"/>
        </w:rPr>
      </w:pPr>
    </w:p>
    <w:p w14:paraId="712EC972" w14:textId="77777777" w:rsidR="008201D5" w:rsidRDefault="008201D5" w:rsidP="00E07031">
      <w:pPr>
        <w:widowControl w:val="0"/>
        <w:tabs>
          <w:tab w:val="left" w:leader="hyphen" w:pos="7938"/>
        </w:tabs>
        <w:spacing w:line="360" w:lineRule="auto"/>
        <w:rPr>
          <w:b/>
          <w:bCs/>
          <w:color w:val="000000" w:themeColor="text1"/>
        </w:rPr>
      </w:pPr>
    </w:p>
    <w:p w14:paraId="46F5A353" w14:textId="77777777" w:rsidR="008201D5" w:rsidRDefault="008201D5" w:rsidP="00E07031">
      <w:pPr>
        <w:widowControl w:val="0"/>
        <w:tabs>
          <w:tab w:val="left" w:leader="hyphen" w:pos="7938"/>
        </w:tabs>
        <w:spacing w:line="360" w:lineRule="auto"/>
        <w:rPr>
          <w:b/>
          <w:bCs/>
          <w:color w:val="000000" w:themeColor="text1"/>
        </w:rPr>
      </w:pPr>
    </w:p>
    <w:p w14:paraId="608F0BE7" w14:textId="77777777" w:rsidR="008201D5" w:rsidRDefault="008201D5" w:rsidP="00E07031">
      <w:pPr>
        <w:widowControl w:val="0"/>
        <w:tabs>
          <w:tab w:val="left" w:leader="hyphen" w:pos="7938"/>
        </w:tabs>
        <w:spacing w:line="360" w:lineRule="auto"/>
        <w:rPr>
          <w:b/>
          <w:bCs/>
          <w:color w:val="000000" w:themeColor="text1"/>
        </w:rPr>
      </w:pPr>
    </w:p>
    <w:p w14:paraId="71A20F94" w14:textId="77777777" w:rsidR="00C04CD2" w:rsidRDefault="00E07031" w:rsidP="00E07031">
      <w:pPr>
        <w:widowControl w:val="0"/>
        <w:tabs>
          <w:tab w:val="left" w:leader="hyphen" w:pos="7938"/>
        </w:tabs>
        <w:spacing w:line="360" w:lineRule="auto"/>
        <w:rPr>
          <w:b/>
          <w:bCs/>
          <w:color w:val="000000" w:themeColor="text1"/>
        </w:rPr>
      </w:pPr>
      <w:r>
        <w:rPr>
          <w:color w:val="000000" w:themeColor="text1"/>
        </w:rPr>
        <w:t xml:space="preserve"> </w:t>
      </w:r>
    </w:p>
    <w:p w14:paraId="3A8E4328" w14:textId="77777777" w:rsidR="00C04CD2" w:rsidRDefault="00C04CD2" w:rsidP="00E07031">
      <w:pPr>
        <w:widowControl w:val="0"/>
        <w:tabs>
          <w:tab w:val="left" w:leader="hyphen" w:pos="7938"/>
        </w:tabs>
        <w:spacing w:line="360" w:lineRule="auto"/>
        <w:rPr>
          <w:b/>
          <w:bCs/>
          <w:color w:val="000000" w:themeColor="text1"/>
        </w:rPr>
      </w:pPr>
    </w:p>
    <w:p w14:paraId="4FEF7104" w14:textId="2607C02C" w:rsidR="0026302E" w:rsidRDefault="0026302E" w:rsidP="0026302E">
      <w:pPr>
        <w:widowControl w:val="0"/>
        <w:tabs>
          <w:tab w:val="left" w:leader="hyphen" w:pos="7938"/>
        </w:tabs>
        <w:rPr>
          <w:smallCaps/>
          <w:sz w:val="20"/>
          <w:szCs w:val="20"/>
        </w:rPr>
      </w:pPr>
      <w:r>
        <w:rPr>
          <w:smallCaps/>
          <w:sz w:val="20"/>
          <w:szCs w:val="20"/>
        </w:rPr>
        <w:t>figure23</w:t>
      </w:r>
    </w:p>
    <w:p w14:paraId="27936BF1" w14:textId="77777777" w:rsidR="0026302E" w:rsidRPr="0026302E" w:rsidRDefault="0026302E" w:rsidP="0026302E">
      <w:pPr>
        <w:widowControl w:val="0"/>
        <w:tabs>
          <w:tab w:val="left" w:leader="hyphen" w:pos="7938"/>
        </w:tabs>
        <w:rPr>
          <w:smallCaps/>
          <w:sz w:val="20"/>
          <w:szCs w:val="20"/>
        </w:rPr>
      </w:pPr>
    </w:p>
    <w:p w14:paraId="3678CF03" w14:textId="7308AC0F" w:rsidR="00C559C4" w:rsidRDefault="007F76A4" w:rsidP="0026302E">
      <w:pPr>
        <w:widowControl w:val="0"/>
        <w:tabs>
          <w:tab w:val="left" w:leader="hyphen" w:pos="7938"/>
        </w:tabs>
        <w:spacing w:line="360" w:lineRule="auto"/>
        <w:rPr>
          <w:b/>
          <w:bCs/>
          <w:color w:val="000000" w:themeColor="text1"/>
        </w:rPr>
      </w:pPr>
      <w:r w:rsidRPr="00E07031">
        <w:rPr>
          <w:color w:val="000000" w:themeColor="text1"/>
        </w:rPr>
        <w:t xml:space="preserve">4.2.1 </w:t>
      </w:r>
      <w:r w:rsidR="00310FB2" w:rsidRPr="00E07031">
        <w:rPr>
          <w:color w:val="000000" w:themeColor="text1"/>
        </w:rPr>
        <w:t>Implementation</w:t>
      </w:r>
      <w:r w:rsidR="00E151B5">
        <w:rPr>
          <w:color w:val="000000" w:themeColor="text1"/>
        </w:rPr>
        <w:t xml:space="preserve"> P</w:t>
      </w:r>
      <w:r w:rsidRPr="00E07031">
        <w:rPr>
          <w:color w:val="000000" w:themeColor="text1"/>
        </w:rPr>
        <w:t>rocedure</w:t>
      </w:r>
      <w:r w:rsidR="00310FB2">
        <w:rPr>
          <w:color w:val="000000" w:themeColor="text1"/>
        </w:rPr>
        <w:t xml:space="preserve"> --------</w:t>
      </w:r>
      <w:r w:rsidR="00E151B5">
        <w:rPr>
          <w:color w:val="000000" w:themeColor="text1"/>
        </w:rPr>
        <w:t>------------------------------------------------4</w:t>
      </w:r>
    </w:p>
    <w:p w14:paraId="0BE0068B" w14:textId="353D2E29" w:rsidR="00C559C4" w:rsidRDefault="000419DB" w:rsidP="00E07031">
      <w:pPr>
        <w:widowControl w:val="0"/>
        <w:tabs>
          <w:tab w:val="left" w:leader="hyphen" w:pos="7938"/>
        </w:tabs>
        <w:spacing w:line="360" w:lineRule="auto"/>
        <w:rPr>
          <w:b/>
          <w:bCs/>
          <w:color w:val="000000" w:themeColor="text1"/>
        </w:rPr>
      </w:pPr>
      <w:r>
        <w:rPr>
          <w:color w:val="000000" w:themeColor="text1"/>
        </w:rPr>
        <w:t>Azure:</w:t>
      </w:r>
    </w:p>
    <w:p w14:paraId="08C5EFE2" w14:textId="2AFC3FAD" w:rsidR="000419DB" w:rsidRDefault="000419DB" w:rsidP="00E07031">
      <w:pPr>
        <w:widowControl w:val="0"/>
        <w:tabs>
          <w:tab w:val="left" w:leader="hyphen" w:pos="7938"/>
        </w:tabs>
        <w:spacing w:line="360" w:lineRule="auto"/>
        <w:rPr>
          <w:b/>
          <w:bCs/>
          <w:color w:val="000000" w:themeColor="text1"/>
        </w:rPr>
      </w:pPr>
      <w:r>
        <w:rPr>
          <w:color w:val="000000" w:themeColor="text1"/>
        </w:rPr>
        <w:t xml:space="preserve">Now to implement your image classification in your website </w:t>
      </w:r>
      <w:r w:rsidR="00AC76F9">
        <w:rPr>
          <w:color w:val="000000" w:themeColor="text1"/>
        </w:rPr>
        <w:t>we</w:t>
      </w:r>
      <w:r>
        <w:rPr>
          <w:color w:val="000000" w:themeColor="text1"/>
        </w:rPr>
        <w:t xml:space="preserve"> will need to </w:t>
      </w:r>
      <w:r w:rsidR="00602277">
        <w:rPr>
          <w:color w:val="000000" w:themeColor="text1"/>
        </w:rPr>
        <w:t xml:space="preserve">use flask </w:t>
      </w:r>
    </w:p>
    <w:p w14:paraId="587FB1D6" w14:textId="417E6913" w:rsidR="00C04CD2" w:rsidRPr="0026302E" w:rsidRDefault="00AC76F9" w:rsidP="0026302E">
      <w:pPr>
        <w:pStyle w:val="ListParagraph"/>
        <w:widowControl w:val="0"/>
        <w:numPr>
          <w:ilvl w:val="0"/>
          <w:numId w:val="26"/>
        </w:numPr>
        <w:tabs>
          <w:tab w:val="left" w:leader="hyphen" w:pos="7938"/>
        </w:tabs>
        <w:bidi w:val="0"/>
        <w:spacing w:line="360" w:lineRule="auto"/>
        <w:rPr>
          <w:rFonts w:cs="Times New Roman"/>
          <w:color w:val="000000" w:themeColor="text1"/>
          <w:sz w:val="24"/>
          <w:szCs w:val="24"/>
        </w:rPr>
      </w:pPr>
      <w:r>
        <w:rPr>
          <w:rFonts w:cs="Times New Roman"/>
          <w:color w:val="000000" w:themeColor="text1"/>
          <w:sz w:val="24"/>
          <w:szCs w:val="24"/>
        </w:rPr>
        <w:t>Go to your azure custom vision model and publish your mode</w:t>
      </w:r>
    </w:p>
    <w:p w14:paraId="53805A07" w14:textId="074EBF2C" w:rsidR="00C04CD2" w:rsidRPr="00C04CD2" w:rsidRDefault="00C04CD2" w:rsidP="00C04CD2">
      <w:pPr>
        <w:widowControl w:val="0"/>
        <w:tabs>
          <w:tab w:val="left" w:leader="hyphen" w:pos="7938"/>
        </w:tabs>
        <w:spacing w:line="360" w:lineRule="auto"/>
        <w:rPr>
          <w:color w:val="000000" w:themeColor="text1"/>
        </w:rPr>
      </w:pPr>
    </w:p>
    <w:p w14:paraId="000F5A1C" w14:textId="15B34FE7" w:rsidR="00AC76F9" w:rsidRDefault="00C93ED8" w:rsidP="00E07031">
      <w:pPr>
        <w:widowControl w:val="0"/>
        <w:tabs>
          <w:tab w:val="left" w:leader="hyphen" w:pos="7938"/>
        </w:tabs>
        <w:spacing w:line="360" w:lineRule="auto"/>
        <w:rPr>
          <w:b/>
          <w:bCs/>
          <w:color w:val="000000" w:themeColor="text1"/>
        </w:rPr>
      </w:pPr>
      <w:r>
        <w:rPr>
          <w:b/>
          <w:bCs/>
          <w:noProof/>
          <w:color w:val="000000" w:themeColor="text1"/>
        </w:rPr>
        <w:drawing>
          <wp:inline distT="0" distB="0" distL="0" distR="0" wp14:anchorId="1B0D1807" wp14:editId="03D188CB">
            <wp:extent cx="3774332" cy="2361010"/>
            <wp:effectExtent l="0" t="0" r="0" b="1270"/>
            <wp:docPr id="16362676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67612" name="Picture 163626761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94443" cy="2373590"/>
                    </a:xfrm>
                    <a:prstGeom prst="rect">
                      <a:avLst/>
                    </a:prstGeom>
                  </pic:spPr>
                </pic:pic>
              </a:graphicData>
            </a:graphic>
          </wp:inline>
        </w:drawing>
      </w:r>
    </w:p>
    <w:p w14:paraId="62D8F411" w14:textId="304FF90A" w:rsidR="0026302E" w:rsidRPr="0026302E" w:rsidRDefault="0026302E" w:rsidP="0026302E">
      <w:pPr>
        <w:widowControl w:val="0"/>
        <w:tabs>
          <w:tab w:val="left" w:leader="hyphen" w:pos="7938"/>
        </w:tabs>
        <w:rPr>
          <w:smallCaps/>
          <w:sz w:val="20"/>
          <w:szCs w:val="20"/>
        </w:rPr>
      </w:pPr>
      <w:r>
        <w:rPr>
          <w:smallCaps/>
          <w:sz w:val="20"/>
          <w:szCs w:val="20"/>
        </w:rPr>
        <w:t>figure24</w:t>
      </w:r>
    </w:p>
    <w:p w14:paraId="325830E4" w14:textId="4F85CC8E" w:rsidR="00C93ED8" w:rsidRDefault="00C93ED8" w:rsidP="00C93ED8">
      <w:pPr>
        <w:pStyle w:val="ListParagraph"/>
        <w:widowControl w:val="0"/>
        <w:numPr>
          <w:ilvl w:val="0"/>
          <w:numId w:val="26"/>
        </w:numPr>
        <w:tabs>
          <w:tab w:val="left" w:leader="hyphen" w:pos="7938"/>
        </w:tabs>
        <w:bidi w:val="0"/>
        <w:spacing w:line="360" w:lineRule="auto"/>
        <w:rPr>
          <w:rFonts w:cs="Times New Roman"/>
          <w:color w:val="000000" w:themeColor="text1"/>
          <w:sz w:val="24"/>
          <w:szCs w:val="24"/>
        </w:rPr>
      </w:pPr>
      <w:r>
        <w:rPr>
          <w:rFonts w:cs="Times New Roman"/>
          <w:color w:val="000000" w:themeColor="text1"/>
          <w:sz w:val="24"/>
          <w:szCs w:val="24"/>
        </w:rPr>
        <w:t>After you publish your model you can see publish word in the iteration model</w:t>
      </w:r>
    </w:p>
    <w:p w14:paraId="7E7D2EB2" w14:textId="4689607D" w:rsidR="00BF5B61" w:rsidRDefault="00C93ED8" w:rsidP="00E07031">
      <w:pPr>
        <w:widowControl w:val="0"/>
        <w:tabs>
          <w:tab w:val="left" w:leader="hyphen" w:pos="7938"/>
        </w:tabs>
        <w:spacing w:line="360" w:lineRule="auto"/>
        <w:rPr>
          <w:b/>
          <w:bCs/>
          <w:color w:val="000000" w:themeColor="text1"/>
        </w:rPr>
      </w:pPr>
      <w:r>
        <w:rPr>
          <w:b/>
          <w:bCs/>
          <w:noProof/>
          <w:color w:val="000000" w:themeColor="text1"/>
        </w:rPr>
        <w:lastRenderedPageBreak/>
        <w:drawing>
          <wp:inline distT="0" distB="0" distL="0" distR="0" wp14:anchorId="1F476E6F" wp14:editId="3D8DCBD5">
            <wp:extent cx="3918782" cy="2451370"/>
            <wp:effectExtent l="0" t="0" r="5715" b="0"/>
            <wp:docPr id="14275022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02239" name="Picture 14275022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88211" cy="2494801"/>
                    </a:xfrm>
                    <a:prstGeom prst="rect">
                      <a:avLst/>
                    </a:prstGeom>
                  </pic:spPr>
                </pic:pic>
              </a:graphicData>
            </a:graphic>
          </wp:inline>
        </w:drawing>
      </w:r>
    </w:p>
    <w:p w14:paraId="54013F3E" w14:textId="1F0726CF" w:rsidR="0026302E" w:rsidRPr="0026302E" w:rsidRDefault="0026302E" w:rsidP="0026302E">
      <w:pPr>
        <w:widowControl w:val="0"/>
        <w:tabs>
          <w:tab w:val="left" w:leader="hyphen" w:pos="7938"/>
        </w:tabs>
        <w:rPr>
          <w:smallCaps/>
          <w:sz w:val="20"/>
          <w:szCs w:val="20"/>
        </w:rPr>
      </w:pPr>
      <w:r>
        <w:rPr>
          <w:smallCaps/>
          <w:sz w:val="20"/>
          <w:szCs w:val="20"/>
        </w:rPr>
        <w:t>figure25</w:t>
      </w:r>
    </w:p>
    <w:p w14:paraId="72F12D70" w14:textId="1A5F629E" w:rsidR="00C93ED8" w:rsidRDefault="00C93ED8" w:rsidP="00C93ED8">
      <w:pPr>
        <w:pStyle w:val="ListParagraph"/>
        <w:widowControl w:val="0"/>
        <w:numPr>
          <w:ilvl w:val="0"/>
          <w:numId w:val="26"/>
        </w:numPr>
        <w:tabs>
          <w:tab w:val="left" w:leader="hyphen" w:pos="7938"/>
        </w:tabs>
        <w:bidi w:val="0"/>
        <w:spacing w:line="360" w:lineRule="auto"/>
        <w:rPr>
          <w:rFonts w:cs="Times New Roman"/>
          <w:color w:val="000000" w:themeColor="text1"/>
          <w:sz w:val="24"/>
          <w:szCs w:val="24"/>
        </w:rPr>
      </w:pPr>
      <w:r>
        <w:rPr>
          <w:rFonts w:cs="Times New Roman"/>
          <w:color w:val="000000" w:themeColor="text1"/>
          <w:sz w:val="24"/>
          <w:szCs w:val="24"/>
        </w:rPr>
        <w:t xml:space="preserve">Now since we’re going to upload images and testing them using our </w:t>
      </w:r>
      <w:proofErr w:type="gramStart"/>
      <w:r>
        <w:rPr>
          <w:rFonts w:cs="Times New Roman"/>
          <w:color w:val="000000" w:themeColor="text1"/>
          <w:sz w:val="24"/>
          <w:szCs w:val="24"/>
        </w:rPr>
        <w:t>website</w:t>
      </w:r>
      <w:proofErr w:type="gramEnd"/>
      <w:r>
        <w:rPr>
          <w:rFonts w:cs="Times New Roman"/>
          <w:color w:val="000000" w:themeColor="text1"/>
          <w:sz w:val="24"/>
          <w:szCs w:val="24"/>
        </w:rPr>
        <w:t xml:space="preserve"> we will choose the second option </w:t>
      </w:r>
    </w:p>
    <w:p w14:paraId="69788F27" w14:textId="6540CF0D" w:rsidR="00BF5B61" w:rsidRDefault="00C93ED8" w:rsidP="00E07031">
      <w:pPr>
        <w:widowControl w:val="0"/>
        <w:tabs>
          <w:tab w:val="left" w:leader="hyphen" w:pos="7938"/>
        </w:tabs>
        <w:spacing w:line="360" w:lineRule="auto"/>
        <w:rPr>
          <w:b/>
          <w:bCs/>
          <w:color w:val="000000" w:themeColor="text1"/>
        </w:rPr>
      </w:pPr>
      <w:r>
        <w:rPr>
          <w:b/>
          <w:bCs/>
          <w:noProof/>
          <w:color w:val="000000" w:themeColor="text1"/>
        </w:rPr>
        <w:drawing>
          <wp:inline distT="0" distB="0" distL="0" distR="0" wp14:anchorId="3CA41097" wp14:editId="3A67DCC9">
            <wp:extent cx="4074289" cy="2548647"/>
            <wp:effectExtent l="0" t="0" r="2540" b="4445"/>
            <wp:docPr id="2112686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86032" name="Picture 21126860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10063" cy="2571025"/>
                    </a:xfrm>
                    <a:prstGeom prst="rect">
                      <a:avLst/>
                    </a:prstGeom>
                  </pic:spPr>
                </pic:pic>
              </a:graphicData>
            </a:graphic>
          </wp:inline>
        </w:drawing>
      </w:r>
    </w:p>
    <w:p w14:paraId="03B1048D" w14:textId="1CF50FCC" w:rsidR="0026302E" w:rsidRDefault="0026302E" w:rsidP="0026302E">
      <w:pPr>
        <w:widowControl w:val="0"/>
        <w:tabs>
          <w:tab w:val="left" w:leader="hyphen" w:pos="7938"/>
        </w:tabs>
        <w:rPr>
          <w:smallCaps/>
          <w:sz w:val="20"/>
          <w:szCs w:val="20"/>
        </w:rPr>
      </w:pPr>
      <w:r>
        <w:rPr>
          <w:smallCaps/>
          <w:sz w:val="20"/>
          <w:szCs w:val="20"/>
        </w:rPr>
        <w:t>figure26</w:t>
      </w:r>
    </w:p>
    <w:p w14:paraId="3FB1E2DF" w14:textId="77777777" w:rsidR="0026302E" w:rsidRPr="0026302E" w:rsidRDefault="0026302E" w:rsidP="0026302E">
      <w:pPr>
        <w:widowControl w:val="0"/>
        <w:tabs>
          <w:tab w:val="left" w:leader="hyphen" w:pos="7938"/>
        </w:tabs>
        <w:rPr>
          <w:smallCaps/>
          <w:sz w:val="20"/>
          <w:szCs w:val="20"/>
        </w:rPr>
      </w:pPr>
    </w:p>
    <w:p w14:paraId="429CEE0C" w14:textId="522238D7" w:rsidR="00C93ED8" w:rsidRDefault="00C93ED8" w:rsidP="00C93ED8">
      <w:pPr>
        <w:pStyle w:val="ListParagraph"/>
        <w:widowControl w:val="0"/>
        <w:numPr>
          <w:ilvl w:val="0"/>
          <w:numId w:val="26"/>
        </w:numPr>
        <w:tabs>
          <w:tab w:val="left" w:leader="hyphen" w:pos="7938"/>
        </w:tabs>
        <w:bidi w:val="0"/>
        <w:spacing w:line="360" w:lineRule="auto"/>
        <w:rPr>
          <w:rFonts w:cs="Times New Roman"/>
          <w:color w:val="000000" w:themeColor="text1"/>
          <w:sz w:val="24"/>
          <w:szCs w:val="24"/>
        </w:rPr>
      </w:pPr>
      <w:r>
        <w:rPr>
          <w:rFonts w:cs="Times New Roman"/>
          <w:color w:val="000000" w:themeColor="text1"/>
          <w:sz w:val="24"/>
          <w:szCs w:val="24"/>
        </w:rPr>
        <w:t>Copy the URL link</w:t>
      </w:r>
      <w:r w:rsidR="002111B1">
        <w:rPr>
          <w:rFonts w:cs="Times New Roman"/>
          <w:color w:val="000000" w:themeColor="text1"/>
          <w:sz w:val="24"/>
          <w:szCs w:val="24"/>
        </w:rPr>
        <w:t xml:space="preserve"> (“end point”)</w:t>
      </w:r>
      <w:r>
        <w:rPr>
          <w:rFonts w:cs="Times New Roman"/>
          <w:color w:val="000000" w:themeColor="text1"/>
          <w:sz w:val="24"/>
          <w:szCs w:val="24"/>
        </w:rPr>
        <w:t xml:space="preserve"> and the Api key so we connect our website to azure </w:t>
      </w:r>
      <w:r w:rsidR="002111B1">
        <w:rPr>
          <w:rFonts w:cs="Times New Roman"/>
          <w:color w:val="000000" w:themeColor="text1"/>
          <w:sz w:val="24"/>
          <w:szCs w:val="24"/>
        </w:rPr>
        <w:t xml:space="preserve">using flask framework </w:t>
      </w:r>
    </w:p>
    <w:p w14:paraId="7D968A50" w14:textId="2596482A" w:rsidR="00C04CD2" w:rsidRPr="00C93ED8" w:rsidRDefault="00C04CD2" w:rsidP="00C04CD2">
      <w:pPr>
        <w:pStyle w:val="ListParagraph"/>
        <w:widowControl w:val="0"/>
        <w:tabs>
          <w:tab w:val="left" w:leader="hyphen" w:pos="7938"/>
        </w:tabs>
        <w:bidi w:val="0"/>
        <w:spacing w:line="360" w:lineRule="auto"/>
        <w:rPr>
          <w:rFonts w:cs="Times New Roman"/>
          <w:color w:val="000000" w:themeColor="text1"/>
          <w:sz w:val="24"/>
          <w:szCs w:val="24"/>
        </w:rPr>
      </w:pPr>
      <w:r w:rsidRPr="00C04CD2">
        <w:rPr>
          <w:rFonts w:cs="Times New Roman"/>
          <w:color w:val="000000" w:themeColor="text1"/>
          <w:sz w:val="24"/>
          <w:szCs w:val="24"/>
        </w:rPr>
        <w:t xml:space="preserve">FIGURE </w:t>
      </w:r>
      <w:r>
        <w:rPr>
          <w:rFonts w:cs="Times New Roman"/>
          <w:color w:val="000000" w:themeColor="text1"/>
          <w:sz w:val="24"/>
          <w:szCs w:val="24"/>
        </w:rPr>
        <w:t>17</w:t>
      </w:r>
      <w:r w:rsidRPr="00C04CD2">
        <w:rPr>
          <w:rFonts w:cs="Times New Roman"/>
          <w:color w:val="000000" w:themeColor="text1"/>
          <w:sz w:val="24"/>
          <w:szCs w:val="24"/>
        </w:rPr>
        <w:t>:</w:t>
      </w:r>
    </w:p>
    <w:p w14:paraId="006791B2" w14:textId="2700D2C6" w:rsidR="00542760" w:rsidRDefault="002111B1" w:rsidP="00534C1C">
      <w:pPr>
        <w:widowControl w:val="0"/>
        <w:tabs>
          <w:tab w:val="left" w:leader="hyphen" w:pos="7938"/>
        </w:tabs>
        <w:spacing w:line="360" w:lineRule="auto"/>
        <w:rPr>
          <w:b/>
          <w:bCs/>
          <w:color w:val="000000" w:themeColor="text1"/>
        </w:rPr>
      </w:pPr>
      <w:r>
        <w:rPr>
          <w:b/>
          <w:bCs/>
          <w:noProof/>
          <w:color w:val="000000" w:themeColor="text1"/>
        </w:rPr>
        <w:lastRenderedPageBreak/>
        <w:drawing>
          <wp:inline distT="0" distB="0" distL="0" distR="0" wp14:anchorId="08F9E45C" wp14:editId="3879F990">
            <wp:extent cx="4043186" cy="2529191"/>
            <wp:effectExtent l="0" t="0" r="0" b="0"/>
            <wp:docPr id="21361963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96328" name="Picture 213619632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01070" cy="2565400"/>
                    </a:xfrm>
                    <a:prstGeom prst="rect">
                      <a:avLst/>
                    </a:prstGeom>
                  </pic:spPr>
                </pic:pic>
              </a:graphicData>
            </a:graphic>
          </wp:inline>
        </w:drawing>
      </w:r>
    </w:p>
    <w:p w14:paraId="637FA754" w14:textId="53F04276" w:rsidR="00542760" w:rsidRDefault="0026302E" w:rsidP="0026302E">
      <w:pPr>
        <w:widowControl w:val="0"/>
        <w:tabs>
          <w:tab w:val="left" w:leader="hyphen" w:pos="7938"/>
        </w:tabs>
        <w:rPr>
          <w:smallCaps/>
          <w:sz w:val="20"/>
          <w:szCs w:val="20"/>
          <w:lang w:val="en-US"/>
        </w:rPr>
      </w:pPr>
      <w:r>
        <w:rPr>
          <w:smallCaps/>
          <w:sz w:val="20"/>
          <w:szCs w:val="20"/>
        </w:rPr>
        <w:t>figure27</w:t>
      </w:r>
    </w:p>
    <w:p w14:paraId="04B600F4" w14:textId="77777777" w:rsidR="0026302E" w:rsidRPr="0026302E" w:rsidRDefault="0026302E" w:rsidP="0026302E">
      <w:pPr>
        <w:widowControl w:val="0"/>
        <w:tabs>
          <w:tab w:val="left" w:leader="hyphen" w:pos="7938"/>
        </w:tabs>
        <w:rPr>
          <w:smallCaps/>
          <w:sz w:val="20"/>
          <w:szCs w:val="20"/>
          <w:lang w:val="en-US"/>
        </w:rPr>
      </w:pPr>
    </w:p>
    <w:p w14:paraId="19055D37" w14:textId="4C17FF36" w:rsidR="00F70C40" w:rsidRDefault="00E07031" w:rsidP="00542760">
      <w:pPr>
        <w:widowControl w:val="0"/>
        <w:tabs>
          <w:tab w:val="left" w:leader="hyphen" w:pos="7938"/>
        </w:tabs>
        <w:spacing w:line="360" w:lineRule="auto"/>
        <w:rPr>
          <w:b/>
          <w:bCs/>
          <w:color w:val="000000" w:themeColor="text1"/>
        </w:rPr>
      </w:pPr>
      <w:r>
        <w:rPr>
          <w:color w:val="000000" w:themeColor="text1"/>
        </w:rPr>
        <w:t xml:space="preserve">      </w:t>
      </w:r>
      <w:r w:rsidR="007F76A4" w:rsidRPr="00E07031">
        <w:rPr>
          <w:color w:val="000000" w:themeColor="text1"/>
        </w:rPr>
        <w:t xml:space="preserve">4.2.2 </w:t>
      </w:r>
      <w:r w:rsidR="00E151B5">
        <w:rPr>
          <w:color w:val="000000" w:themeColor="text1"/>
        </w:rPr>
        <w:t>Sampling P</w:t>
      </w:r>
      <w:r>
        <w:rPr>
          <w:color w:val="000000" w:themeColor="text1"/>
        </w:rPr>
        <w:t>rocedure</w:t>
      </w:r>
      <w:r w:rsidR="00E151B5">
        <w:rPr>
          <w:color w:val="000000" w:themeColor="text1"/>
        </w:rPr>
        <w:t xml:space="preserve"> ---------------------------------------------------------------4</w:t>
      </w:r>
    </w:p>
    <w:p w14:paraId="1D1C8DD2" w14:textId="56770CC3" w:rsidR="00E4516D" w:rsidRPr="006628C3" w:rsidRDefault="00A42D87" w:rsidP="00E07031">
      <w:pPr>
        <w:widowControl w:val="0"/>
        <w:tabs>
          <w:tab w:val="left" w:leader="hyphen" w:pos="7938"/>
        </w:tabs>
        <w:spacing w:line="360" w:lineRule="auto"/>
        <w:rPr>
          <w:color w:val="000000" w:themeColor="text1"/>
        </w:rPr>
      </w:pPr>
      <w:r w:rsidRPr="006628C3">
        <w:rPr>
          <w:color w:val="000000" w:themeColor="text1"/>
        </w:rPr>
        <w:t xml:space="preserve">1- Dataset collection </w:t>
      </w:r>
    </w:p>
    <w:p w14:paraId="3FBB7894" w14:textId="7AB7C662" w:rsidR="00F21067" w:rsidRDefault="00F21067" w:rsidP="00A42D87">
      <w:pPr>
        <w:pStyle w:val="ListParagraph"/>
        <w:widowControl w:val="0"/>
        <w:numPr>
          <w:ilvl w:val="0"/>
          <w:numId w:val="29"/>
        </w:numPr>
        <w:tabs>
          <w:tab w:val="left" w:leader="hyphen" w:pos="7938"/>
        </w:tabs>
        <w:bidi w:val="0"/>
        <w:spacing w:line="360" w:lineRule="auto"/>
        <w:rPr>
          <w:rFonts w:cs="Times New Roman"/>
          <w:color w:val="000000" w:themeColor="text1"/>
          <w:sz w:val="24"/>
          <w:szCs w:val="24"/>
        </w:rPr>
      </w:pPr>
      <w:r>
        <w:rPr>
          <w:rFonts w:cs="Times New Roman"/>
          <w:color w:val="000000" w:themeColor="text1"/>
          <w:sz w:val="24"/>
          <w:szCs w:val="24"/>
        </w:rPr>
        <w:t xml:space="preserve">we started gathering video clips (5s-10s) long to our video dataset </w:t>
      </w:r>
    </w:p>
    <w:p w14:paraId="416B15EF" w14:textId="19EF0F00" w:rsidR="00542760" w:rsidRDefault="00F21067" w:rsidP="00542760">
      <w:pPr>
        <w:pStyle w:val="ListParagraph"/>
        <w:widowControl w:val="0"/>
        <w:numPr>
          <w:ilvl w:val="0"/>
          <w:numId w:val="29"/>
        </w:numPr>
        <w:tabs>
          <w:tab w:val="left" w:leader="hyphen" w:pos="7938"/>
        </w:tabs>
        <w:bidi w:val="0"/>
        <w:spacing w:line="360" w:lineRule="auto"/>
        <w:rPr>
          <w:rFonts w:cs="Times New Roman"/>
          <w:color w:val="000000" w:themeColor="text1"/>
          <w:sz w:val="24"/>
          <w:szCs w:val="24"/>
        </w:rPr>
      </w:pPr>
      <w:r>
        <w:rPr>
          <w:rFonts w:cs="Times New Roman"/>
          <w:color w:val="000000" w:themeColor="text1"/>
          <w:sz w:val="24"/>
          <w:szCs w:val="24"/>
        </w:rPr>
        <w:t xml:space="preserve">From previous videos that we’ve gathered </w:t>
      </w:r>
      <w:r w:rsidR="004A7C03">
        <w:rPr>
          <w:rFonts w:cs="Times New Roman"/>
          <w:color w:val="000000" w:themeColor="text1"/>
          <w:sz w:val="24"/>
          <w:szCs w:val="24"/>
        </w:rPr>
        <w:t>we manually extracted frames to our images dataset on azure</w:t>
      </w:r>
      <w:r w:rsidR="00542760">
        <w:rPr>
          <w:rFonts w:cs="Times New Roman"/>
          <w:color w:val="000000" w:themeColor="text1"/>
          <w:sz w:val="24"/>
          <w:szCs w:val="24"/>
        </w:rPr>
        <w:t>.</w:t>
      </w:r>
    </w:p>
    <w:p w14:paraId="34367F6F" w14:textId="64143DB3" w:rsidR="00542760" w:rsidRPr="00542760" w:rsidRDefault="00542760" w:rsidP="00542760">
      <w:pPr>
        <w:pStyle w:val="ListParagraph"/>
        <w:widowControl w:val="0"/>
        <w:numPr>
          <w:ilvl w:val="0"/>
          <w:numId w:val="29"/>
        </w:numPr>
        <w:tabs>
          <w:tab w:val="left" w:leader="hyphen" w:pos="7938"/>
        </w:tabs>
        <w:bidi w:val="0"/>
        <w:spacing w:line="360" w:lineRule="auto"/>
        <w:rPr>
          <w:rFonts w:cs="Times New Roman"/>
          <w:color w:val="000000" w:themeColor="text1"/>
          <w:sz w:val="24"/>
          <w:szCs w:val="24"/>
        </w:rPr>
      </w:pPr>
      <w:r>
        <w:rPr>
          <w:rFonts w:cs="Times New Roman"/>
          <w:color w:val="000000" w:themeColor="text1"/>
          <w:sz w:val="24"/>
          <w:szCs w:val="24"/>
        </w:rPr>
        <w:t xml:space="preserve">We created two folders ( train , test ) each folder contain another two folders (violence , non-violence) </w:t>
      </w:r>
    </w:p>
    <w:p w14:paraId="11336464" w14:textId="411E78EA" w:rsidR="004A7C03" w:rsidRDefault="004A7C03" w:rsidP="004A7C03">
      <w:pPr>
        <w:widowControl w:val="0"/>
        <w:tabs>
          <w:tab w:val="left" w:leader="hyphen" w:pos="7938"/>
        </w:tabs>
        <w:spacing w:line="360" w:lineRule="auto"/>
        <w:rPr>
          <w:color w:val="000000" w:themeColor="text1"/>
        </w:rPr>
      </w:pPr>
      <w:r w:rsidRPr="004A7C03">
        <w:rPr>
          <w:color w:val="000000" w:themeColor="text1"/>
        </w:rPr>
        <w:t>2-</w:t>
      </w:r>
      <w:r>
        <w:rPr>
          <w:color w:val="000000" w:themeColor="text1"/>
        </w:rPr>
        <w:t xml:space="preserve">Data labeling </w:t>
      </w:r>
    </w:p>
    <w:p w14:paraId="3C97A28B" w14:textId="4C6A895B" w:rsidR="006628C3" w:rsidRPr="00542760" w:rsidRDefault="004A7C03" w:rsidP="00542760">
      <w:pPr>
        <w:pStyle w:val="ListParagraph"/>
        <w:widowControl w:val="0"/>
        <w:numPr>
          <w:ilvl w:val="0"/>
          <w:numId w:val="20"/>
        </w:numPr>
        <w:tabs>
          <w:tab w:val="left" w:leader="hyphen" w:pos="7938"/>
        </w:tabs>
        <w:bidi w:val="0"/>
        <w:spacing w:line="360" w:lineRule="auto"/>
        <w:rPr>
          <w:rFonts w:cs="Times New Roman"/>
          <w:color w:val="000000" w:themeColor="text1"/>
          <w:sz w:val="24"/>
          <w:szCs w:val="24"/>
        </w:rPr>
      </w:pPr>
      <w:r>
        <w:rPr>
          <w:rFonts w:cs="Times New Roman"/>
          <w:color w:val="000000" w:themeColor="text1"/>
          <w:sz w:val="24"/>
          <w:szCs w:val="24"/>
        </w:rPr>
        <w:t xml:space="preserve">we split the videos into two </w:t>
      </w:r>
      <w:r w:rsidR="006628C3">
        <w:rPr>
          <w:rFonts w:cs="Times New Roman"/>
          <w:color w:val="000000" w:themeColor="text1"/>
          <w:sz w:val="24"/>
          <w:szCs w:val="24"/>
        </w:rPr>
        <w:t>folders</w:t>
      </w:r>
      <w:r>
        <w:rPr>
          <w:rFonts w:cs="Times New Roman"/>
          <w:color w:val="000000" w:themeColor="text1"/>
          <w:sz w:val="24"/>
          <w:szCs w:val="24"/>
        </w:rPr>
        <w:t xml:space="preserve"> ( violence</w:t>
      </w:r>
      <w:r w:rsidR="006628C3">
        <w:rPr>
          <w:rFonts w:cs="Times New Roman"/>
          <w:color w:val="000000" w:themeColor="text1"/>
          <w:sz w:val="24"/>
          <w:szCs w:val="24"/>
        </w:rPr>
        <w:t xml:space="preserve"> </w:t>
      </w:r>
      <w:r>
        <w:rPr>
          <w:rFonts w:cs="Times New Roman"/>
          <w:color w:val="000000" w:themeColor="text1"/>
          <w:sz w:val="24"/>
          <w:szCs w:val="24"/>
        </w:rPr>
        <w:t xml:space="preserve"> , non-violence ) </w:t>
      </w:r>
    </w:p>
    <w:p w14:paraId="52079813" w14:textId="6794B72A" w:rsidR="002111B1" w:rsidRPr="00542760" w:rsidRDefault="006628C3" w:rsidP="00542760">
      <w:pPr>
        <w:pStyle w:val="ListParagraph"/>
        <w:widowControl w:val="0"/>
        <w:numPr>
          <w:ilvl w:val="0"/>
          <w:numId w:val="20"/>
        </w:numPr>
        <w:tabs>
          <w:tab w:val="left" w:leader="hyphen" w:pos="7938"/>
        </w:tabs>
        <w:bidi w:val="0"/>
        <w:spacing w:line="360" w:lineRule="auto"/>
        <w:rPr>
          <w:rFonts w:cs="Times New Roman"/>
          <w:color w:val="000000" w:themeColor="text1"/>
          <w:sz w:val="24"/>
          <w:szCs w:val="24"/>
        </w:rPr>
      </w:pPr>
      <w:r>
        <w:rPr>
          <w:rFonts w:cs="Times New Roman"/>
          <w:color w:val="000000" w:themeColor="text1"/>
          <w:sz w:val="24"/>
          <w:szCs w:val="24"/>
        </w:rPr>
        <w:t>for the images classification we simply uploaded the videos to azure images classification project and we labeled  out data manually</w:t>
      </w:r>
      <w:r w:rsidR="00542760">
        <w:rPr>
          <w:rFonts w:cs="Times New Roman"/>
          <w:color w:val="000000" w:themeColor="text1"/>
          <w:sz w:val="24"/>
          <w:szCs w:val="24"/>
        </w:rPr>
        <w:t>.</w:t>
      </w:r>
    </w:p>
    <w:p w14:paraId="36F8304C" w14:textId="77777777" w:rsidR="002111B1" w:rsidRDefault="002111B1" w:rsidP="00E07031">
      <w:pPr>
        <w:widowControl w:val="0"/>
        <w:tabs>
          <w:tab w:val="left" w:leader="hyphen" w:pos="7938"/>
        </w:tabs>
        <w:spacing w:line="360" w:lineRule="auto"/>
        <w:rPr>
          <w:b/>
          <w:bCs/>
          <w:color w:val="000000" w:themeColor="text1"/>
        </w:rPr>
      </w:pPr>
    </w:p>
    <w:p w14:paraId="36CCA78D" w14:textId="64449A72" w:rsidR="00BC0EEA" w:rsidRPr="00E07031" w:rsidRDefault="00E07031" w:rsidP="00BC0EEA">
      <w:pPr>
        <w:widowControl w:val="0"/>
        <w:tabs>
          <w:tab w:val="left" w:leader="hyphen" w:pos="7938"/>
        </w:tabs>
        <w:spacing w:line="360" w:lineRule="auto"/>
        <w:rPr>
          <w:b/>
          <w:bCs/>
          <w:color w:val="000000" w:themeColor="text1"/>
        </w:rPr>
      </w:pPr>
      <w:r>
        <w:t xml:space="preserve"> </w:t>
      </w:r>
      <w:r w:rsidR="007F76A4" w:rsidRPr="00E07031">
        <w:t xml:space="preserve">4.3 Testing </w:t>
      </w:r>
      <w:r w:rsidR="00E151B5">
        <w:t>P</w:t>
      </w:r>
      <w:r w:rsidR="007F76A4" w:rsidRPr="00E07031">
        <w:t>rocedure</w:t>
      </w:r>
      <w:r w:rsidR="00E151B5">
        <w:rPr>
          <w:color w:val="000000" w:themeColor="text1"/>
        </w:rPr>
        <w:t xml:space="preserve"> ------------------------------------</w:t>
      </w:r>
      <w:r w:rsidR="00310FB2">
        <w:rPr>
          <w:color w:val="000000" w:themeColor="text1"/>
        </w:rPr>
        <w:t>-</w:t>
      </w:r>
      <w:r w:rsidR="00E151B5">
        <w:rPr>
          <w:color w:val="000000" w:themeColor="text1"/>
        </w:rPr>
        <w:t>-----------------------------------4</w:t>
      </w:r>
    </w:p>
    <w:p w14:paraId="213B78E2" w14:textId="4F43A4D1" w:rsidR="00F70C40" w:rsidRDefault="00E07031" w:rsidP="00542760">
      <w:pPr>
        <w:widowControl w:val="0"/>
        <w:tabs>
          <w:tab w:val="left" w:leader="hyphen" w:pos="7938"/>
        </w:tabs>
        <w:spacing w:line="360" w:lineRule="auto"/>
        <w:rPr>
          <w:b/>
          <w:bCs/>
        </w:rPr>
      </w:pPr>
      <w:r>
        <w:t xml:space="preserve">       </w:t>
      </w:r>
      <w:r w:rsidR="007F76A4" w:rsidRPr="00E07031">
        <w:t xml:space="preserve"> 4.3.1 Types</w:t>
      </w:r>
      <w:r w:rsidR="00E151B5">
        <w:t xml:space="preserve"> and S</w:t>
      </w:r>
      <w:r w:rsidR="007F76A4" w:rsidRPr="00E07031">
        <w:t>teps of Testing</w:t>
      </w:r>
      <w:r w:rsidR="00E151B5">
        <w:t xml:space="preserve"> ------------------------------------------------------4</w:t>
      </w:r>
    </w:p>
    <w:p w14:paraId="06A939BD" w14:textId="6ECC9CF1" w:rsidR="008275A4" w:rsidRDefault="008275A4" w:rsidP="008275A4">
      <w:pPr>
        <w:pStyle w:val="ListParagraph"/>
        <w:widowControl w:val="0"/>
        <w:numPr>
          <w:ilvl w:val="0"/>
          <w:numId w:val="30"/>
        </w:numPr>
        <w:tabs>
          <w:tab w:val="left" w:leader="hyphen" w:pos="7938"/>
        </w:tabs>
        <w:bidi w:val="0"/>
        <w:spacing w:line="360" w:lineRule="auto"/>
        <w:rPr>
          <w:rFonts w:cs="Times New Roman"/>
          <w:sz w:val="24"/>
          <w:szCs w:val="24"/>
        </w:rPr>
      </w:pPr>
      <w:r>
        <w:rPr>
          <w:rFonts w:cs="Times New Roman"/>
          <w:sz w:val="24"/>
          <w:szCs w:val="24"/>
        </w:rPr>
        <w:t xml:space="preserve">video classification test </w:t>
      </w:r>
    </w:p>
    <w:p w14:paraId="00B2982F" w14:textId="2BA9CCB9" w:rsidR="00023100" w:rsidRDefault="00023100" w:rsidP="00023100">
      <w:pPr>
        <w:widowControl w:val="0"/>
        <w:tabs>
          <w:tab w:val="left" w:leader="hyphen" w:pos="7938"/>
        </w:tabs>
        <w:spacing w:line="360" w:lineRule="auto"/>
      </w:pPr>
      <w:r>
        <w:t xml:space="preserve">there are two ways we can test videos </w:t>
      </w:r>
    </w:p>
    <w:p w14:paraId="51C867DD" w14:textId="4B4E7B9B" w:rsidR="00023100" w:rsidRPr="0045610C" w:rsidRDefault="00023100" w:rsidP="00023100">
      <w:pPr>
        <w:pStyle w:val="ListParagraph"/>
        <w:widowControl w:val="0"/>
        <w:numPr>
          <w:ilvl w:val="0"/>
          <w:numId w:val="34"/>
        </w:numPr>
        <w:tabs>
          <w:tab w:val="left" w:leader="hyphen" w:pos="7938"/>
        </w:tabs>
        <w:bidi w:val="0"/>
        <w:spacing w:line="360" w:lineRule="auto"/>
        <w:rPr>
          <w:rFonts w:cs="Times New Roman"/>
          <w:sz w:val="28"/>
          <w:szCs w:val="28"/>
          <w:u w:val="single"/>
        </w:rPr>
      </w:pPr>
      <w:r w:rsidRPr="0045610C">
        <w:rPr>
          <w:rFonts w:cs="Times New Roman"/>
          <w:sz w:val="28"/>
          <w:szCs w:val="28"/>
          <w:u w:val="single"/>
        </w:rPr>
        <w:t xml:space="preserve">using our interface </w:t>
      </w:r>
      <w:r w:rsidR="0045610C" w:rsidRPr="0045610C">
        <w:rPr>
          <w:rFonts w:cs="Times New Roman"/>
          <w:sz w:val="28"/>
          <w:szCs w:val="28"/>
          <w:u w:val="single"/>
        </w:rPr>
        <w:t>:</w:t>
      </w:r>
    </w:p>
    <w:p w14:paraId="143DE435" w14:textId="028992CE" w:rsidR="00C77347" w:rsidRDefault="00C77347" w:rsidP="00C77347">
      <w:pPr>
        <w:pStyle w:val="ListParagraph"/>
        <w:widowControl w:val="0"/>
        <w:numPr>
          <w:ilvl w:val="0"/>
          <w:numId w:val="20"/>
        </w:numPr>
        <w:tabs>
          <w:tab w:val="left" w:leader="hyphen" w:pos="7938"/>
        </w:tabs>
        <w:bidi w:val="0"/>
        <w:spacing w:line="360" w:lineRule="auto"/>
        <w:rPr>
          <w:rFonts w:cs="Times New Roman"/>
          <w:sz w:val="24"/>
          <w:szCs w:val="24"/>
        </w:rPr>
      </w:pPr>
      <w:r>
        <w:rPr>
          <w:rFonts w:cs="Times New Roman"/>
          <w:sz w:val="24"/>
          <w:szCs w:val="24"/>
        </w:rPr>
        <w:t xml:space="preserve">First go to our website and you will be welcomed by our robot </w:t>
      </w:r>
    </w:p>
    <w:p w14:paraId="212F87FA" w14:textId="106D0C72" w:rsidR="00C77347" w:rsidRDefault="00C77347" w:rsidP="00C77347">
      <w:pPr>
        <w:widowControl w:val="0"/>
        <w:tabs>
          <w:tab w:val="left" w:leader="hyphen" w:pos="7938"/>
        </w:tabs>
        <w:spacing w:line="360" w:lineRule="auto"/>
      </w:pPr>
      <w:r>
        <w:rPr>
          <w:noProof/>
        </w:rPr>
        <w:lastRenderedPageBreak/>
        <w:drawing>
          <wp:inline distT="0" distB="0" distL="0" distR="0" wp14:anchorId="6F7636FE" wp14:editId="2C8C80E1">
            <wp:extent cx="5399405" cy="3251835"/>
            <wp:effectExtent l="0" t="0" r="0" b="2540"/>
            <wp:docPr id="5156090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9086" name="Picture 51560908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9405" cy="3251835"/>
                    </a:xfrm>
                    <a:prstGeom prst="rect">
                      <a:avLst/>
                    </a:prstGeom>
                  </pic:spPr>
                </pic:pic>
              </a:graphicData>
            </a:graphic>
          </wp:inline>
        </w:drawing>
      </w:r>
    </w:p>
    <w:p w14:paraId="71407457" w14:textId="2F29F3B7" w:rsidR="00C77347" w:rsidRPr="0026302E" w:rsidRDefault="0026302E" w:rsidP="0026302E">
      <w:pPr>
        <w:widowControl w:val="0"/>
        <w:tabs>
          <w:tab w:val="left" w:leader="hyphen" w:pos="7938"/>
        </w:tabs>
        <w:rPr>
          <w:smallCaps/>
          <w:sz w:val="20"/>
          <w:szCs w:val="20"/>
        </w:rPr>
      </w:pPr>
      <w:r>
        <w:rPr>
          <w:smallCaps/>
          <w:sz w:val="20"/>
          <w:szCs w:val="20"/>
        </w:rPr>
        <w:t>figure28</w:t>
      </w:r>
    </w:p>
    <w:p w14:paraId="59F1E117" w14:textId="77777777" w:rsidR="00C77347" w:rsidRDefault="00C77347" w:rsidP="00C77347">
      <w:pPr>
        <w:widowControl w:val="0"/>
        <w:tabs>
          <w:tab w:val="left" w:leader="hyphen" w:pos="7938"/>
        </w:tabs>
        <w:spacing w:line="360" w:lineRule="auto"/>
      </w:pPr>
    </w:p>
    <w:p w14:paraId="6C40357B" w14:textId="33BD5771" w:rsidR="00C77347" w:rsidRDefault="00C77347" w:rsidP="00C77347">
      <w:pPr>
        <w:pStyle w:val="ListParagraph"/>
        <w:widowControl w:val="0"/>
        <w:numPr>
          <w:ilvl w:val="0"/>
          <w:numId w:val="20"/>
        </w:numPr>
        <w:tabs>
          <w:tab w:val="left" w:leader="hyphen" w:pos="7938"/>
        </w:tabs>
        <w:bidi w:val="0"/>
        <w:spacing w:line="360" w:lineRule="auto"/>
        <w:rPr>
          <w:rFonts w:cs="Times New Roman"/>
          <w:sz w:val="24"/>
          <w:szCs w:val="24"/>
        </w:rPr>
      </w:pPr>
      <w:r>
        <w:rPr>
          <w:rFonts w:cs="Times New Roman"/>
          <w:sz w:val="24"/>
          <w:szCs w:val="24"/>
        </w:rPr>
        <w:t xml:space="preserve">Select a video not smaller than 5s and not larger then 10s </w:t>
      </w:r>
    </w:p>
    <w:p w14:paraId="246DACBB" w14:textId="27211F20" w:rsidR="00C77347" w:rsidRDefault="00C77347" w:rsidP="00C77347">
      <w:pPr>
        <w:widowControl w:val="0"/>
        <w:tabs>
          <w:tab w:val="left" w:leader="hyphen" w:pos="7938"/>
        </w:tabs>
        <w:spacing w:line="360" w:lineRule="auto"/>
      </w:pPr>
      <w:r>
        <w:rPr>
          <w:noProof/>
        </w:rPr>
        <w:drawing>
          <wp:inline distT="0" distB="0" distL="0" distR="0" wp14:anchorId="1FE2C801" wp14:editId="6493F171">
            <wp:extent cx="5399405" cy="3251835"/>
            <wp:effectExtent l="0" t="0" r="0" b="0"/>
            <wp:docPr id="953126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2623" name="Picture 9531262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9405" cy="3251835"/>
                    </a:xfrm>
                    <a:prstGeom prst="rect">
                      <a:avLst/>
                    </a:prstGeom>
                  </pic:spPr>
                </pic:pic>
              </a:graphicData>
            </a:graphic>
          </wp:inline>
        </w:drawing>
      </w:r>
    </w:p>
    <w:p w14:paraId="5D03CDBD" w14:textId="22199726" w:rsidR="0026302E" w:rsidRPr="0026302E" w:rsidRDefault="0026302E" w:rsidP="0026302E">
      <w:pPr>
        <w:widowControl w:val="0"/>
        <w:tabs>
          <w:tab w:val="left" w:leader="hyphen" w:pos="7938"/>
        </w:tabs>
        <w:rPr>
          <w:smallCaps/>
          <w:sz w:val="20"/>
          <w:szCs w:val="20"/>
        </w:rPr>
      </w:pPr>
      <w:r>
        <w:rPr>
          <w:smallCaps/>
          <w:sz w:val="20"/>
          <w:szCs w:val="20"/>
        </w:rPr>
        <w:t>figure29</w:t>
      </w:r>
    </w:p>
    <w:p w14:paraId="350B779D" w14:textId="77777777" w:rsidR="00C77347" w:rsidRDefault="00C77347" w:rsidP="00C77347">
      <w:pPr>
        <w:widowControl w:val="0"/>
        <w:tabs>
          <w:tab w:val="left" w:leader="hyphen" w:pos="7938"/>
        </w:tabs>
        <w:spacing w:line="360" w:lineRule="auto"/>
      </w:pPr>
    </w:p>
    <w:p w14:paraId="45C6B242" w14:textId="5777567D" w:rsidR="00C77347" w:rsidRPr="0026302E" w:rsidRDefault="00C77347" w:rsidP="0026302E">
      <w:pPr>
        <w:pStyle w:val="ListParagraph"/>
        <w:widowControl w:val="0"/>
        <w:numPr>
          <w:ilvl w:val="0"/>
          <w:numId w:val="20"/>
        </w:numPr>
        <w:tabs>
          <w:tab w:val="left" w:leader="hyphen" w:pos="7938"/>
        </w:tabs>
        <w:bidi w:val="0"/>
        <w:spacing w:line="360" w:lineRule="auto"/>
        <w:rPr>
          <w:rFonts w:cs="Times New Roman"/>
          <w:sz w:val="24"/>
          <w:szCs w:val="24"/>
        </w:rPr>
      </w:pPr>
      <w:r>
        <w:rPr>
          <w:rFonts w:cs="Times New Roman"/>
          <w:sz w:val="24"/>
          <w:szCs w:val="24"/>
        </w:rPr>
        <w:t>Click on predict</w:t>
      </w:r>
      <w:r>
        <w:rPr>
          <w:noProof/>
        </w:rPr>
        <w:lastRenderedPageBreak/>
        <w:drawing>
          <wp:inline distT="0" distB="0" distL="0" distR="0" wp14:anchorId="2B365CEB" wp14:editId="50C83C81">
            <wp:extent cx="4838700" cy="3467100"/>
            <wp:effectExtent l="0" t="0" r="0" b="0"/>
            <wp:docPr id="17756977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97760" name="Picture 1775697760"/>
                    <pic:cNvPicPr/>
                  </pic:nvPicPr>
                  <pic:blipFill>
                    <a:blip r:embed="rId46">
                      <a:extLst>
                        <a:ext uri="{28A0092B-C50C-407E-A947-70E740481C1C}">
                          <a14:useLocalDpi xmlns:a14="http://schemas.microsoft.com/office/drawing/2010/main" val="0"/>
                        </a:ext>
                      </a:extLst>
                    </a:blip>
                    <a:stretch>
                      <a:fillRect/>
                    </a:stretch>
                  </pic:blipFill>
                  <pic:spPr>
                    <a:xfrm>
                      <a:off x="0" y="0"/>
                      <a:ext cx="4838700" cy="3467100"/>
                    </a:xfrm>
                    <a:prstGeom prst="rect">
                      <a:avLst/>
                    </a:prstGeom>
                  </pic:spPr>
                </pic:pic>
              </a:graphicData>
            </a:graphic>
          </wp:inline>
        </w:drawing>
      </w:r>
    </w:p>
    <w:p w14:paraId="039EDD7C" w14:textId="3E9B399E" w:rsidR="00C77347" w:rsidRPr="0026302E" w:rsidRDefault="0026302E" w:rsidP="0026302E">
      <w:pPr>
        <w:pStyle w:val="ListParagraph"/>
        <w:widowControl w:val="0"/>
        <w:numPr>
          <w:ilvl w:val="0"/>
          <w:numId w:val="20"/>
        </w:numPr>
        <w:tabs>
          <w:tab w:val="left" w:leader="hyphen" w:pos="7938"/>
        </w:tabs>
        <w:bidi w:val="0"/>
        <w:rPr>
          <w:rFonts w:cs="Times New Roman"/>
          <w:smallCaps/>
          <w:sz w:val="20"/>
          <w:szCs w:val="20"/>
        </w:rPr>
      </w:pPr>
      <w:r w:rsidRPr="0026302E">
        <w:rPr>
          <w:smallCaps/>
          <w:sz w:val="20"/>
          <w:szCs w:val="20"/>
        </w:rPr>
        <w:t>figure</w:t>
      </w:r>
      <w:r>
        <w:rPr>
          <w:smallCaps/>
          <w:sz w:val="20"/>
          <w:szCs w:val="20"/>
        </w:rPr>
        <w:t>30</w:t>
      </w:r>
    </w:p>
    <w:p w14:paraId="53ACFD43" w14:textId="77777777" w:rsidR="00C77347" w:rsidRPr="00C77347" w:rsidRDefault="00C77347" w:rsidP="00C77347">
      <w:pPr>
        <w:widowControl w:val="0"/>
        <w:tabs>
          <w:tab w:val="left" w:leader="hyphen" w:pos="7938"/>
        </w:tabs>
        <w:spacing w:line="360" w:lineRule="auto"/>
      </w:pPr>
    </w:p>
    <w:p w14:paraId="0F55471F" w14:textId="58D1414A" w:rsidR="00023100" w:rsidRDefault="00023100" w:rsidP="00023100">
      <w:pPr>
        <w:pStyle w:val="ListParagraph"/>
        <w:widowControl w:val="0"/>
        <w:numPr>
          <w:ilvl w:val="0"/>
          <w:numId w:val="34"/>
        </w:numPr>
        <w:tabs>
          <w:tab w:val="left" w:leader="hyphen" w:pos="7938"/>
        </w:tabs>
        <w:bidi w:val="0"/>
        <w:spacing w:line="360" w:lineRule="auto"/>
        <w:rPr>
          <w:rFonts w:cs="Times New Roman"/>
          <w:sz w:val="28"/>
          <w:szCs w:val="28"/>
          <w:u w:val="single"/>
        </w:rPr>
      </w:pPr>
      <w:r w:rsidRPr="0045610C">
        <w:rPr>
          <w:rFonts w:cs="Times New Roman"/>
          <w:sz w:val="28"/>
          <w:szCs w:val="28"/>
          <w:u w:val="single"/>
        </w:rPr>
        <w:t xml:space="preserve">directly using the </w:t>
      </w:r>
      <w:proofErr w:type="gramStart"/>
      <w:r w:rsidRPr="0045610C">
        <w:rPr>
          <w:rFonts w:cs="Times New Roman"/>
          <w:sz w:val="28"/>
          <w:szCs w:val="28"/>
          <w:u w:val="single"/>
        </w:rPr>
        <w:t xml:space="preserve">code </w:t>
      </w:r>
      <w:r w:rsidR="0045610C" w:rsidRPr="0045610C">
        <w:rPr>
          <w:rFonts w:cs="Times New Roman"/>
          <w:sz w:val="28"/>
          <w:szCs w:val="28"/>
          <w:u w:val="single"/>
        </w:rPr>
        <w:t>:</w:t>
      </w:r>
      <w:proofErr w:type="gramEnd"/>
    </w:p>
    <w:p w14:paraId="2FA2A263" w14:textId="231E173E" w:rsidR="00BC0EEA" w:rsidRDefault="00C77347" w:rsidP="00542760">
      <w:pPr>
        <w:widowControl w:val="0"/>
        <w:tabs>
          <w:tab w:val="left" w:leader="hyphen" w:pos="7938"/>
        </w:tabs>
        <w:spacing w:line="360" w:lineRule="auto"/>
        <w:rPr>
          <w:b/>
          <w:bCs/>
        </w:rPr>
      </w:pPr>
      <w:r>
        <w:rPr>
          <w:b/>
          <w:bCs/>
          <w:noProof/>
        </w:rPr>
        <w:drawing>
          <wp:inline distT="0" distB="0" distL="0" distR="0" wp14:anchorId="546E6762" wp14:editId="2AD265B1">
            <wp:extent cx="5399405" cy="2306320"/>
            <wp:effectExtent l="0" t="0" r="0" b="5080"/>
            <wp:docPr id="257070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70386" name="Picture 25707038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99405" cy="2306320"/>
                    </a:xfrm>
                    <a:prstGeom prst="rect">
                      <a:avLst/>
                    </a:prstGeom>
                  </pic:spPr>
                </pic:pic>
              </a:graphicData>
            </a:graphic>
          </wp:inline>
        </w:drawing>
      </w:r>
    </w:p>
    <w:p w14:paraId="61CDEB90" w14:textId="2C360EFC" w:rsidR="00BC0EEA" w:rsidRPr="0026302E" w:rsidRDefault="0026302E" w:rsidP="0026302E">
      <w:pPr>
        <w:widowControl w:val="0"/>
        <w:tabs>
          <w:tab w:val="left" w:leader="hyphen" w:pos="7938"/>
        </w:tabs>
        <w:rPr>
          <w:smallCaps/>
          <w:sz w:val="20"/>
          <w:szCs w:val="20"/>
        </w:rPr>
      </w:pPr>
      <w:r>
        <w:rPr>
          <w:smallCaps/>
          <w:sz w:val="20"/>
          <w:szCs w:val="20"/>
        </w:rPr>
        <w:t>figure31</w:t>
      </w:r>
    </w:p>
    <w:p w14:paraId="3E33E7DE" w14:textId="77777777" w:rsidR="00BC0EEA" w:rsidRDefault="00BC0EEA" w:rsidP="00542760">
      <w:pPr>
        <w:widowControl w:val="0"/>
        <w:tabs>
          <w:tab w:val="left" w:leader="hyphen" w:pos="7938"/>
        </w:tabs>
        <w:spacing w:line="360" w:lineRule="auto"/>
        <w:rPr>
          <w:b/>
          <w:bCs/>
        </w:rPr>
      </w:pPr>
    </w:p>
    <w:p w14:paraId="00160991" w14:textId="2BDFD505" w:rsidR="00913E17" w:rsidRPr="0045610C" w:rsidRDefault="00913E17" w:rsidP="00913E17">
      <w:pPr>
        <w:pStyle w:val="ListParagraph"/>
        <w:widowControl w:val="0"/>
        <w:numPr>
          <w:ilvl w:val="0"/>
          <w:numId w:val="30"/>
        </w:numPr>
        <w:tabs>
          <w:tab w:val="left" w:leader="hyphen" w:pos="7938"/>
        </w:tabs>
        <w:bidi w:val="0"/>
        <w:spacing w:line="360" w:lineRule="auto"/>
        <w:rPr>
          <w:rFonts w:cs="Times New Roman"/>
          <w:sz w:val="28"/>
          <w:szCs w:val="28"/>
          <w:u w:val="single"/>
        </w:rPr>
      </w:pPr>
      <w:r w:rsidRPr="0045610C">
        <w:rPr>
          <w:rFonts w:cs="Times New Roman"/>
          <w:sz w:val="28"/>
          <w:szCs w:val="28"/>
          <w:u w:val="single"/>
        </w:rPr>
        <w:t xml:space="preserve">image classification test </w:t>
      </w:r>
    </w:p>
    <w:p w14:paraId="458636E4" w14:textId="7A834B83" w:rsidR="00913E17" w:rsidRDefault="00913E17" w:rsidP="0086689C">
      <w:pPr>
        <w:pStyle w:val="ListParagraph"/>
        <w:widowControl w:val="0"/>
        <w:numPr>
          <w:ilvl w:val="0"/>
          <w:numId w:val="31"/>
        </w:numPr>
        <w:tabs>
          <w:tab w:val="left" w:leader="hyphen" w:pos="7938"/>
        </w:tabs>
        <w:bidi w:val="0"/>
        <w:spacing w:line="360" w:lineRule="auto"/>
        <w:rPr>
          <w:rFonts w:cs="Times New Roman"/>
          <w:sz w:val="24"/>
          <w:szCs w:val="24"/>
        </w:rPr>
      </w:pPr>
      <w:r w:rsidRPr="0086689C">
        <w:rPr>
          <w:rFonts w:cs="Times New Roman"/>
          <w:sz w:val="24"/>
          <w:szCs w:val="24"/>
        </w:rPr>
        <w:t>using azure custom vision portal go to your project and click on quick test</w:t>
      </w:r>
    </w:p>
    <w:p w14:paraId="0FFA25A8" w14:textId="0ABA0703" w:rsidR="00913E17" w:rsidRDefault="00913E17" w:rsidP="00913E17">
      <w:pPr>
        <w:pStyle w:val="ListParagraph"/>
        <w:widowControl w:val="0"/>
        <w:tabs>
          <w:tab w:val="left" w:leader="hyphen" w:pos="7938"/>
        </w:tabs>
        <w:bidi w:val="0"/>
        <w:spacing w:line="360" w:lineRule="auto"/>
        <w:rPr>
          <w:rFonts w:cs="Times New Roman"/>
          <w:sz w:val="24"/>
          <w:szCs w:val="24"/>
        </w:rPr>
      </w:pPr>
      <w:r>
        <w:rPr>
          <w:rFonts w:cs="Times New Roman"/>
          <w:noProof/>
          <w:sz w:val="24"/>
          <w:szCs w:val="24"/>
        </w:rPr>
        <w:lastRenderedPageBreak/>
        <w:drawing>
          <wp:inline distT="0" distB="0" distL="0" distR="0" wp14:anchorId="00E03780" wp14:editId="7DABF76A">
            <wp:extent cx="4064933" cy="2587924"/>
            <wp:effectExtent l="0" t="0" r="0" b="3175"/>
            <wp:docPr id="16558231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23158" name="Picture 165582315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72699" cy="2656533"/>
                    </a:xfrm>
                    <a:prstGeom prst="rect">
                      <a:avLst/>
                    </a:prstGeom>
                  </pic:spPr>
                </pic:pic>
              </a:graphicData>
            </a:graphic>
          </wp:inline>
        </w:drawing>
      </w:r>
    </w:p>
    <w:p w14:paraId="0EFE60E0" w14:textId="5CA2F1B1" w:rsidR="0026302E" w:rsidRPr="0026302E" w:rsidRDefault="0026302E" w:rsidP="0026302E">
      <w:pPr>
        <w:widowControl w:val="0"/>
        <w:tabs>
          <w:tab w:val="left" w:leader="hyphen" w:pos="7938"/>
        </w:tabs>
        <w:rPr>
          <w:smallCaps/>
          <w:sz w:val="20"/>
          <w:szCs w:val="20"/>
        </w:rPr>
      </w:pPr>
      <w:r>
        <w:rPr>
          <w:smallCaps/>
          <w:sz w:val="20"/>
          <w:szCs w:val="20"/>
        </w:rPr>
        <w:t>figure32</w:t>
      </w:r>
    </w:p>
    <w:p w14:paraId="48F2F47E" w14:textId="12B8BC3C" w:rsidR="00F1528F" w:rsidRPr="0026302E" w:rsidRDefault="00913E17" w:rsidP="0026302E">
      <w:pPr>
        <w:pStyle w:val="ListParagraph"/>
        <w:widowControl w:val="0"/>
        <w:numPr>
          <w:ilvl w:val="0"/>
          <w:numId w:val="31"/>
        </w:numPr>
        <w:tabs>
          <w:tab w:val="left" w:leader="hyphen" w:pos="7938"/>
        </w:tabs>
        <w:bidi w:val="0"/>
        <w:spacing w:line="360" w:lineRule="auto"/>
        <w:rPr>
          <w:rFonts w:cs="Times New Roman"/>
          <w:sz w:val="24"/>
          <w:szCs w:val="24"/>
        </w:rPr>
      </w:pPr>
      <w:r>
        <w:rPr>
          <w:rFonts w:cs="Times New Roman"/>
          <w:sz w:val="24"/>
          <w:szCs w:val="24"/>
        </w:rPr>
        <w:t xml:space="preserve">Click on brows files in the image is on your local machine and choose an image if not u can copy a URL image and paste it </w:t>
      </w:r>
      <w:r w:rsidR="000D7BE3">
        <w:rPr>
          <w:rFonts w:cs="Times New Roman"/>
          <w:sz w:val="24"/>
          <w:szCs w:val="24"/>
        </w:rPr>
        <w:t>in the URL box</w:t>
      </w:r>
    </w:p>
    <w:p w14:paraId="12EF3812" w14:textId="6A3B4041" w:rsidR="0086689C" w:rsidRDefault="000D7BE3" w:rsidP="0086689C">
      <w:pPr>
        <w:widowControl w:val="0"/>
        <w:tabs>
          <w:tab w:val="left" w:leader="hyphen" w:pos="7938"/>
        </w:tabs>
        <w:spacing w:line="360" w:lineRule="auto"/>
      </w:pPr>
      <w:r>
        <w:rPr>
          <w:noProof/>
        </w:rPr>
        <w:drawing>
          <wp:inline distT="0" distB="0" distL="0" distR="0" wp14:anchorId="37612DAB" wp14:editId="6732774F">
            <wp:extent cx="4619152" cy="2794959"/>
            <wp:effectExtent l="0" t="0" r="3810" b="0"/>
            <wp:docPr id="19091053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05335" name="Picture 190910533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75230" cy="2828891"/>
                    </a:xfrm>
                    <a:prstGeom prst="rect">
                      <a:avLst/>
                    </a:prstGeom>
                  </pic:spPr>
                </pic:pic>
              </a:graphicData>
            </a:graphic>
          </wp:inline>
        </w:drawing>
      </w:r>
    </w:p>
    <w:p w14:paraId="041BF7D9" w14:textId="53AD2464" w:rsidR="0026302E" w:rsidRPr="0026302E" w:rsidRDefault="0026302E" w:rsidP="0026302E">
      <w:pPr>
        <w:widowControl w:val="0"/>
        <w:tabs>
          <w:tab w:val="left" w:leader="hyphen" w:pos="7938"/>
        </w:tabs>
        <w:rPr>
          <w:smallCaps/>
          <w:sz w:val="20"/>
          <w:szCs w:val="20"/>
        </w:rPr>
      </w:pPr>
      <w:r>
        <w:rPr>
          <w:smallCaps/>
          <w:sz w:val="20"/>
          <w:szCs w:val="20"/>
        </w:rPr>
        <w:t>figure33</w:t>
      </w:r>
    </w:p>
    <w:p w14:paraId="3725A4E9" w14:textId="76310C5F" w:rsidR="0086689C" w:rsidRDefault="0086689C" w:rsidP="0086689C">
      <w:pPr>
        <w:widowControl w:val="0"/>
        <w:tabs>
          <w:tab w:val="left" w:leader="hyphen" w:pos="7938"/>
        </w:tabs>
        <w:spacing w:line="360" w:lineRule="auto"/>
        <w:rPr>
          <w:b/>
          <w:bCs/>
        </w:rPr>
      </w:pPr>
      <w:r>
        <w:t xml:space="preserve">   Note that  This image has never been seen by o</w:t>
      </w:r>
      <w:r w:rsidR="00023100">
        <w:t>u</w:t>
      </w:r>
      <w:r>
        <w:t>r model</w:t>
      </w:r>
    </w:p>
    <w:p w14:paraId="23179345" w14:textId="0DAC8B8F" w:rsidR="00542760" w:rsidRDefault="0086689C" w:rsidP="0026302E">
      <w:pPr>
        <w:pStyle w:val="ListParagraph"/>
        <w:widowControl w:val="0"/>
        <w:numPr>
          <w:ilvl w:val="0"/>
          <w:numId w:val="31"/>
        </w:numPr>
        <w:tabs>
          <w:tab w:val="left" w:leader="hyphen" w:pos="7938"/>
        </w:tabs>
        <w:bidi w:val="0"/>
        <w:spacing w:line="360" w:lineRule="auto"/>
        <w:rPr>
          <w:rFonts w:cs="Times New Roman"/>
          <w:sz w:val="24"/>
          <w:szCs w:val="24"/>
        </w:rPr>
      </w:pPr>
      <w:r w:rsidRPr="0086689C">
        <w:rPr>
          <w:rFonts w:cs="Times New Roman"/>
          <w:sz w:val="24"/>
          <w:szCs w:val="24"/>
        </w:rPr>
        <w:t>Result:</w:t>
      </w:r>
      <w:r w:rsidR="00023100">
        <w:rPr>
          <w:rFonts w:cs="Times New Roman"/>
          <w:sz w:val="24"/>
          <w:szCs w:val="24"/>
        </w:rPr>
        <w:t xml:space="preserve"> the model successfully classified the image</w:t>
      </w:r>
      <w:r>
        <w:rPr>
          <w:noProof/>
        </w:rPr>
        <w:lastRenderedPageBreak/>
        <w:drawing>
          <wp:inline distT="0" distB="0" distL="0" distR="0" wp14:anchorId="0DBBCAAB" wp14:editId="48D9D0F7">
            <wp:extent cx="4459856" cy="2789836"/>
            <wp:effectExtent l="0" t="0" r="0" b="4445"/>
            <wp:docPr id="539687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8737" name="Picture 5396873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82562" cy="2804039"/>
                    </a:xfrm>
                    <a:prstGeom prst="rect">
                      <a:avLst/>
                    </a:prstGeom>
                  </pic:spPr>
                </pic:pic>
              </a:graphicData>
            </a:graphic>
          </wp:inline>
        </w:drawing>
      </w:r>
    </w:p>
    <w:p w14:paraId="4638826D" w14:textId="79A0FA96" w:rsidR="0026302E" w:rsidRPr="0026302E" w:rsidRDefault="0026302E" w:rsidP="0026302E">
      <w:pPr>
        <w:pStyle w:val="ListParagraph"/>
        <w:widowControl w:val="0"/>
        <w:tabs>
          <w:tab w:val="left" w:leader="hyphen" w:pos="7938"/>
        </w:tabs>
        <w:bidi w:val="0"/>
        <w:ind w:left="1080"/>
        <w:rPr>
          <w:rFonts w:cs="Times New Roman"/>
          <w:smallCaps/>
          <w:sz w:val="20"/>
          <w:szCs w:val="20"/>
        </w:rPr>
      </w:pPr>
      <w:r w:rsidRPr="0026302E">
        <w:rPr>
          <w:smallCaps/>
          <w:sz w:val="20"/>
          <w:szCs w:val="20"/>
        </w:rPr>
        <w:t>figure</w:t>
      </w:r>
      <w:r>
        <w:rPr>
          <w:smallCaps/>
          <w:sz w:val="20"/>
          <w:szCs w:val="20"/>
        </w:rPr>
        <w:t>34</w:t>
      </w:r>
    </w:p>
    <w:p w14:paraId="3ABABCDD" w14:textId="28E4A2F8" w:rsidR="0086689C" w:rsidRDefault="0086689C" w:rsidP="0086689C">
      <w:pPr>
        <w:pStyle w:val="ListParagraph"/>
        <w:widowControl w:val="0"/>
        <w:numPr>
          <w:ilvl w:val="0"/>
          <w:numId w:val="20"/>
        </w:numPr>
        <w:tabs>
          <w:tab w:val="left" w:leader="hyphen" w:pos="7938"/>
        </w:tabs>
        <w:bidi w:val="0"/>
        <w:spacing w:line="360" w:lineRule="auto"/>
        <w:rPr>
          <w:rFonts w:cs="Times New Roman"/>
          <w:sz w:val="24"/>
          <w:szCs w:val="24"/>
        </w:rPr>
      </w:pPr>
      <w:r>
        <w:rPr>
          <w:rFonts w:cs="Times New Roman"/>
          <w:sz w:val="24"/>
          <w:szCs w:val="24"/>
        </w:rPr>
        <w:t xml:space="preserve">Testing using our integrated </w:t>
      </w:r>
      <w:proofErr w:type="gramStart"/>
      <w:r>
        <w:rPr>
          <w:rFonts w:cs="Times New Roman"/>
          <w:sz w:val="24"/>
          <w:szCs w:val="24"/>
        </w:rPr>
        <w:t>website :</w:t>
      </w:r>
      <w:proofErr w:type="gramEnd"/>
    </w:p>
    <w:p w14:paraId="72E2A15E" w14:textId="4510EF1E" w:rsidR="00F1528F" w:rsidRPr="0026302E" w:rsidRDefault="0086689C" w:rsidP="0026302E">
      <w:pPr>
        <w:pStyle w:val="ListParagraph"/>
        <w:widowControl w:val="0"/>
        <w:numPr>
          <w:ilvl w:val="0"/>
          <w:numId w:val="31"/>
        </w:numPr>
        <w:tabs>
          <w:tab w:val="left" w:leader="hyphen" w:pos="7938"/>
        </w:tabs>
        <w:bidi w:val="0"/>
        <w:spacing w:line="360" w:lineRule="auto"/>
        <w:rPr>
          <w:rFonts w:cs="Times New Roman"/>
          <w:sz w:val="24"/>
          <w:szCs w:val="24"/>
        </w:rPr>
      </w:pPr>
      <w:r>
        <w:rPr>
          <w:rFonts w:cs="Times New Roman"/>
          <w:sz w:val="24"/>
          <w:szCs w:val="24"/>
        </w:rPr>
        <w:t xml:space="preserve">Click on chose file and choose an image than click in analyze </w:t>
      </w:r>
    </w:p>
    <w:p w14:paraId="1DC5EA2D" w14:textId="73AA18ED" w:rsidR="0086689C" w:rsidRDefault="0086689C" w:rsidP="0086689C">
      <w:pPr>
        <w:widowControl w:val="0"/>
        <w:tabs>
          <w:tab w:val="left" w:leader="hyphen" w:pos="7938"/>
        </w:tabs>
        <w:spacing w:line="360" w:lineRule="auto"/>
      </w:pPr>
      <w:r>
        <w:rPr>
          <w:noProof/>
        </w:rPr>
        <w:drawing>
          <wp:inline distT="0" distB="0" distL="0" distR="0" wp14:anchorId="5F8B2BD0" wp14:editId="2DC710BC">
            <wp:extent cx="3833695" cy="2398144"/>
            <wp:effectExtent l="0" t="0" r="1905" b="2540"/>
            <wp:docPr id="15253197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19708" name="Picture 152531970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76035" cy="2424629"/>
                    </a:xfrm>
                    <a:prstGeom prst="rect">
                      <a:avLst/>
                    </a:prstGeom>
                  </pic:spPr>
                </pic:pic>
              </a:graphicData>
            </a:graphic>
          </wp:inline>
        </w:drawing>
      </w:r>
    </w:p>
    <w:p w14:paraId="0F2AE480" w14:textId="1D7F8635" w:rsidR="0026302E" w:rsidRPr="0026302E" w:rsidRDefault="0026302E" w:rsidP="0026302E">
      <w:pPr>
        <w:widowControl w:val="0"/>
        <w:tabs>
          <w:tab w:val="left" w:leader="hyphen" w:pos="7938"/>
        </w:tabs>
        <w:rPr>
          <w:smallCaps/>
          <w:sz w:val="20"/>
          <w:szCs w:val="20"/>
        </w:rPr>
      </w:pPr>
      <w:r>
        <w:rPr>
          <w:smallCaps/>
          <w:sz w:val="20"/>
          <w:szCs w:val="20"/>
        </w:rPr>
        <w:t>figure35</w:t>
      </w:r>
    </w:p>
    <w:p w14:paraId="62F45FC6" w14:textId="541D7FA1" w:rsidR="0086689C" w:rsidRDefault="00C60A24" w:rsidP="0086689C">
      <w:pPr>
        <w:widowControl w:val="0"/>
        <w:tabs>
          <w:tab w:val="left" w:leader="hyphen" w:pos="7938"/>
        </w:tabs>
        <w:spacing w:line="360" w:lineRule="auto"/>
      </w:pPr>
      <w:r>
        <w:rPr>
          <w:noProof/>
        </w:rPr>
        <w:drawing>
          <wp:inline distT="0" distB="0" distL="0" distR="0" wp14:anchorId="0AB63442" wp14:editId="616CDA0A">
            <wp:extent cx="3847484" cy="2406770"/>
            <wp:effectExtent l="0" t="0" r="635" b="6350"/>
            <wp:docPr id="19871415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41566" name="Picture 198714156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74494" cy="2423666"/>
                    </a:xfrm>
                    <a:prstGeom prst="rect">
                      <a:avLst/>
                    </a:prstGeom>
                  </pic:spPr>
                </pic:pic>
              </a:graphicData>
            </a:graphic>
          </wp:inline>
        </w:drawing>
      </w:r>
    </w:p>
    <w:p w14:paraId="4B11817A" w14:textId="7C533B41" w:rsidR="0026302E" w:rsidRPr="0026302E" w:rsidRDefault="0026302E" w:rsidP="0026302E">
      <w:pPr>
        <w:widowControl w:val="0"/>
        <w:tabs>
          <w:tab w:val="left" w:leader="hyphen" w:pos="7938"/>
        </w:tabs>
        <w:rPr>
          <w:smallCaps/>
          <w:sz w:val="20"/>
          <w:szCs w:val="20"/>
        </w:rPr>
      </w:pPr>
      <w:r>
        <w:rPr>
          <w:smallCaps/>
          <w:sz w:val="20"/>
          <w:szCs w:val="20"/>
        </w:rPr>
        <w:t>figure36</w:t>
      </w:r>
    </w:p>
    <w:p w14:paraId="73680BB5" w14:textId="52A04227" w:rsidR="00C60A24" w:rsidRPr="0086689C" w:rsidRDefault="00C60A24" w:rsidP="00C60A24">
      <w:pPr>
        <w:widowControl w:val="0"/>
        <w:tabs>
          <w:tab w:val="left" w:leader="hyphen" w:pos="7938"/>
        </w:tabs>
        <w:spacing w:line="360" w:lineRule="auto"/>
      </w:pPr>
      <w:r>
        <w:rPr>
          <w:noProof/>
        </w:rPr>
        <w:lastRenderedPageBreak/>
        <w:drawing>
          <wp:anchor distT="0" distB="0" distL="114300" distR="114300" simplePos="0" relativeHeight="251673088" behindDoc="1" locked="0" layoutInCell="1" allowOverlap="1" wp14:anchorId="2F8F59B6" wp14:editId="5BF9069D">
            <wp:simplePos x="0" y="0"/>
            <wp:positionH relativeFrom="column">
              <wp:posOffset>34636</wp:posOffset>
            </wp:positionH>
            <wp:positionV relativeFrom="paragraph">
              <wp:posOffset>249382</wp:posOffset>
            </wp:positionV>
            <wp:extent cx="3870980" cy="2863970"/>
            <wp:effectExtent l="0" t="0" r="0" b="0"/>
            <wp:wrapTight wrapText="bothSides">
              <wp:wrapPolygon edited="0">
                <wp:start x="0" y="0"/>
                <wp:lineTo x="0" y="21408"/>
                <wp:lineTo x="21472" y="21408"/>
                <wp:lineTo x="21472" y="0"/>
                <wp:lineTo x="0" y="0"/>
              </wp:wrapPolygon>
            </wp:wrapTight>
            <wp:docPr id="11266150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15008" name="Picture 112661500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70980" cy="2863970"/>
                    </a:xfrm>
                    <a:prstGeom prst="rect">
                      <a:avLst/>
                    </a:prstGeom>
                  </pic:spPr>
                </pic:pic>
              </a:graphicData>
            </a:graphic>
          </wp:anchor>
        </w:drawing>
      </w:r>
    </w:p>
    <w:p w14:paraId="0D74CA92" w14:textId="77777777" w:rsidR="0086689C" w:rsidRDefault="0086689C" w:rsidP="0086689C">
      <w:pPr>
        <w:widowControl w:val="0"/>
        <w:tabs>
          <w:tab w:val="left" w:leader="hyphen" w:pos="7938"/>
        </w:tabs>
        <w:spacing w:line="360" w:lineRule="auto"/>
        <w:rPr>
          <w:b/>
          <w:bCs/>
        </w:rPr>
      </w:pPr>
    </w:p>
    <w:p w14:paraId="1B430557" w14:textId="77777777" w:rsidR="0086689C" w:rsidRPr="0086689C" w:rsidRDefault="0086689C" w:rsidP="0086689C">
      <w:pPr>
        <w:widowControl w:val="0"/>
        <w:tabs>
          <w:tab w:val="left" w:leader="hyphen" w:pos="7938"/>
        </w:tabs>
        <w:spacing w:line="360" w:lineRule="auto"/>
        <w:rPr>
          <w:b/>
          <w:bCs/>
        </w:rPr>
      </w:pPr>
    </w:p>
    <w:p w14:paraId="2F453BE2" w14:textId="3C7CBC84" w:rsidR="00913E17" w:rsidRDefault="00913E17" w:rsidP="008147A1">
      <w:pPr>
        <w:widowControl w:val="0"/>
        <w:tabs>
          <w:tab w:val="left" w:leader="hyphen" w:pos="7938"/>
        </w:tabs>
        <w:bidi/>
        <w:spacing w:line="360" w:lineRule="auto"/>
        <w:rPr>
          <w:b/>
          <w:bCs/>
          <w:rtl/>
        </w:rPr>
      </w:pPr>
    </w:p>
    <w:p w14:paraId="56F3A15B" w14:textId="77777777" w:rsidR="00542760" w:rsidRPr="00E07031" w:rsidRDefault="00542760" w:rsidP="00E07031">
      <w:pPr>
        <w:widowControl w:val="0"/>
        <w:tabs>
          <w:tab w:val="left" w:leader="hyphen" w:pos="7938"/>
        </w:tabs>
        <w:spacing w:line="360" w:lineRule="auto"/>
        <w:rPr>
          <w:b/>
          <w:bCs/>
        </w:rPr>
      </w:pPr>
    </w:p>
    <w:p w14:paraId="102A63C3" w14:textId="77777777" w:rsidR="00F1528F" w:rsidRDefault="00F1528F" w:rsidP="00E07031">
      <w:pPr>
        <w:widowControl w:val="0"/>
        <w:tabs>
          <w:tab w:val="left" w:leader="hyphen" w:pos="7938"/>
        </w:tabs>
        <w:spacing w:line="360" w:lineRule="auto"/>
        <w:rPr>
          <w:b/>
          <w:bCs/>
        </w:rPr>
      </w:pPr>
    </w:p>
    <w:p w14:paraId="0C920267" w14:textId="77777777" w:rsidR="00F1528F" w:rsidRDefault="00F1528F" w:rsidP="00E07031">
      <w:pPr>
        <w:widowControl w:val="0"/>
        <w:tabs>
          <w:tab w:val="left" w:leader="hyphen" w:pos="7938"/>
        </w:tabs>
        <w:spacing w:line="360" w:lineRule="auto"/>
        <w:rPr>
          <w:b/>
          <w:bCs/>
        </w:rPr>
      </w:pPr>
    </w:p>
    <w:p w14:paraId="492C7364" w14:textId="77777777" w:rsidR="00F1528F" w:rsidRDefault="00F1528F" w:rsidP="00E07031">
      <w:pPr>
        <w:widowControl w:val="0"/>
        <w:tabs>
          <w:tab w:val="left" w:leader="hyphen" w:pos="7938"/>
        </w:tabs>
        <w:spacing w:line="360" w:lineRule="auto"/>
        <w:rPr>
          <w:b/>
          <w:bCs/>
        </w:rPr>
      </w:pPr>
    </w:p>
    <w:p w14:paraId="264E7CFA" w14:textId="77777777" w:rsidR="00F1528F" w:rsidRDefault="00F1528F" w:rsidP="00E07031">
      <w:pPr>
        <w:widowControl w:val="0"/>
        <w:tabs>
          <w:tab w:val="left" w:leader="hyphen" w:pos="7938"/>
        </w:tabs>
        <w:spacing w:line="360" w:lineRule="auto"/>
        <w:rPr>
          <w:b/>
          <w:bCs/>
        </w:rPr>
      </w:pPr>
    </w:p>
    <w:p w14:paraId="7C957B48" w14:textId="77777777" w:rsidR="00F1528F" w:rsidRDefault="00F1528F" w:rsidP="00E07031">
      <w:pPr>
        <w:widowControl w:val="0"/>
        <w:tabs>
          <w:tab w:val="left" w:leader="hyphen" w:pos="7938"/>
        </w:tabs>
        <w:spacing w:line="360" w:lineRule="auto"/>
        <w:rPr>
          <w:b/>
          <w:bCs/>
        </w:rPr>
      </w:pPr>
    </w:p>
    <w:p w14:paraId="69E25308" w14:textId="77777777" w:rsidR="00F1528F" w:rsidRDefault="00F1528F" w:rsidP="00E07031">
      <w:pPr>
        <w:widowControl w:val="0"/>
        <w:tabs>
          <w:tab w:val="left" w:leader="hyphen" w:pos="7938"/>
        </w:tabs>
        <w:spacing w:line="360" w:lineRule="auto"/>
        <w:rPr>
          <w:b/>
          <w:bCs/>
        </w:rPr>
      </w:pPr>
    </w:p>
    <w:p w14:paraId="24513AA1" w14:textId="77777777" w:rsidR="0026302E" w:rsidRDefault="0026302E" w:rsidP="00E07031">
      <w:pPr>
        <w:widowControl w:val="0"/>
        <w:tabs>
          <w:tab w:val="left" w:leader="hyphen" w:pos="7938"/>
        </w:tabs>
        <w:spacing w:line="360" w:lineRule="auto"/>
        <w:rPr>
          <w:b/>
          <w:bCs/>
        </w:rPr>
      </w:pPr>
    </w:p>
    <w:p w14:paraId="13A9241E" w14:textId="0F7E63B4" w:rsidR="0026302E" w:rsidRPr="004157A0" w:rsidRDefault="0026302E" w:rsidP="0026302E">
      <w:pPr>
        <w:widowControl w:val="0"/>
        <w:tabs>
          <w:tab w:val="left" w:leader="hyphen" w:pos="7938"/>
        </w:tabs>
        <w:rPr>
          <w:smallCaps/>
          <w:sz w:val="20"/>
          <w:szCs w:val="20"/>
        </w:rPr>
      </w:pPr>
      <w:r>
        <w:rPr>
          <w:smallCaps/>
          <w:sz w:val="20"/>
          <w:szCs w:val="20"/>
        </w:rPr>
        <w:t>figure37</w:t>
      </w:r>
    </w:p>
    <w:p w14:paraId="33D87FBC" w14:textId="77777777" w:rsidR="0026302E" w:rsidRDefault="0026302E" w:rsidP="00E07031">
      <w:pPr>
        <w:widowControl w:val="0"/>
        <w:tabs>
          <w:tab w:val="left" w:leader="hyphen" w:pos="7938"/>
        </w:tabs>
        <w:spacing w:line="360" w:lineRule="auto"/>
        <w:rPr>
          <w:b/>
          <w:bCs/>
        </w:rPr>
      </w:pPr>
    </w:p>
    <w:p w14:paraId="2D7307A3" w14:textId="77777777" w:rsidR="00F1528F" w:rsidRDefault="00F1528F" w:rsidP="00E07031">
      <w:pPr>
        <w:widowControl w:val="0"/>
        <w:tabs>
          <w:tab w:val="left" w:leader="hyphen" w:pos="7938"/>
        </w:tabs>
        <w:spacing w:line="360" w:lineRule="auto"/>
        <w:rPr>
          <w:b/>
          <w:bCs/>
        </w:rPr>
      </w:pPr>
    </w:p>
    <w:p w14:paraId="76EA7C56" w14:textId="2A983D43" w:rsidR="007F76A4" w:rsidRDefault="007F76A4" w:rsidP="00E07031">
      <w:pPr>
        <w:widowControl w:val="0"/>
        <w:tabs>
          <w:tab w:val="left" w:leader="hyphen" w:pos="7938"/>
        </w:tabs>
        <w:spacing w:line="360" w:lineRule="auto"/>
        <w:rPr>
          <w:b/>
          <w:bCs/>
        </w:rPr>
      </w:pPr>
      <w:r w:rsidRPr="00E07031">
        <w:t xml:space="preserve">4.4 </w:t>
      </w:r>
      <w:r w:rsidR="00E151B5">
        <w:t>S</w:t>
      </w:r>
      <w:r w:rsidRPr="00E07031">
        <w:t xml:space="preserve">ummary </w:t>
      </w:r>
      <w:r w:rsidR="00E151B5">
        <w:t>-----------------------------------------------------------------------------------4</w:t>
      </w:r>
    </w:p>
    <w:p w14:paraId="6F26C9E4" w14:textId="15183468" w:rsidR="00542760" w:rsidRPr="00E07031" w:rsidRDefault="00023100" w:rsidP="00E07031">
      <w:pPr>
        <w:widowControl w:val="0"/>
        <w:tabs>
          <w:tab w:val="left" w:leader="hyphen" w:pos="7938"/>
        </w:tabs>
        <w:spacing w:line="360" w:lineRule="auto"/>
        <w:rPr>
          <w:b/>
          <w:bCs/>
        </w:rPr>
      </w:pPr>
      <w:r>
        <w:t xml:space="preserve">In conclusion we gathered videos to our video classification model and </w:t>
      </w:r>
      <w:r w:rsidR="00455E52">
        <w:t xml:space="preserve">manually </w:t>
      </w:r>
      <w:r>
        <w:t xml:space="preserve">extracted </w:t>
      </w:r>
      <w:r w:rsidR="00455E52">
        <w:t xml:space="preserve">frames to train azure custom vision model. There are two ways to test the models one by using website interface and the other is by azure custom vision model and directly using the </w:t>
      </w:r>
      <w:r w:rsidR="00CF6264" w:rsidRPr="00CF6264">
        <w:t>predict_video_class(video_path)</w:t>
      </w:r>
      <w:r w:rsidR="00CF6264">
        <w:t xml:space="preserve"> function. </w:t>
      </w:r>
    </w:p>
    <w:p w14:paraId="1CB0D72C" w14:textId="77777777" w:rsidR="00E151B5" w:rsidRDefault="00E151B5" w:rsidP="00C101FB">
      <w:pPr>
        <w:widowControl w:val="0"/>
        <w:tabs>
          <w:tab w:val="left" w:leader="hyphen" w:pos="7938"/>
        </w:tabs>
        <w:rPr>
          <w:b/>
          <w:bCs/>
          <w:szCs w:val="26"/>
        </w:rPr>
      </w:pPr>
    </w:p>
    <w:p w14:paraId="473B6410" w14:textId="77777777" w:rsidR="0055623A" w:rsidRPr="00995CA3" w:rsidRDefault="0055623A" w:rsidP="00C101FB">
      <w:pPr>
        <w:widowControl w:val="0"/>
        <w:tabs>
          <w:tab w:val="left" w:leader="hyphen" w:pos="7938"/>
        </w:tabs>
        <w:rPr>
          <w:b/>
          <w:bCs/>
          <w:sz w:val="36"/>
          <w:szCs w:val="36"/>
        </w:rPr>
      </w:pPr>
      <w:r w:rsidRPr="00995CA3">
        <w:rPr>
          <w:smallCaps/>
          <w:sz w:val="36"/>
          <w:szCs w:val="36"/>
        </w:rPr>
        <w:t>Chapter Five</w:t>
      </w:r>
      <w:r w:rsidRPr="00995CA3">
        <w:rPr>
          <w:sz w:val="36"/>
          <w:szCs w:val="36"/>
        </w:rPr>
        <w:t>:</w:t>
      </w:r>
    </w:p>
    <w:p w14:paraId="73B87256" w14:textId="77777777" w:rsidR="00995CA3" w:rsidRDefault="00995CA3" w:rsidP="00995CA3">
      <w:pPr>
        <w:pStyle w:val="11"/>
        <w:numPr>
          <w:ilvl w:val="0"/>
          <w:numId w:val="36"/>
        </w:numPr>
        <w:bidi w:val="0"/>
        <w:spacing w:before="100" w:after="100" w:line="240" w:lineRule="auto"/>
        <w:rPr>
          <w:rFonts w:ascii="Times New Roman" w:eastAsia="Times New Roman" w:hAnsi="Times New Roman" w:cs="Times New Roman"/>
          <w:b/>
          <w:bCs/>
          <w:kern w:val="0"/>
          <w:sz w:val="36"/>
          <w:szCs w:val="36"/>
        </w:rPr>
      </w:pPr>
      <w:r>
        <w:rPr>
          <w:rFonts w:ascii="Times New Roman" w:eastAsia="Times New Roman" w:hAnsi="Times New Roman" w:cs="Times New Roman"/>
          <w:b/>
          <w:bCs/>
          <w:kern w:val="0"/>
          <w:sz w:val="36"/>
          <w:szCs w:val="36"/>
        </w:rPr>
        <w:t>Data Analysis</w:t>
      </w:r>
    </w:p>
    <w:p w14:paraId="06074847" w14:textId="77777777" w:rsidR="00995CA3" w:rsidRDefault="00995CA3" w:rsidP="00995CA3">
      <w:pPr>
        <w:pStyle w:val="1"/>
        <w:bidi w:val="0"/>
        <w:spacing w:before="100" w:after="100" w:line="240" w:lineRule="auto"/>
        <w:ind w:left="360"/>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The dataset used in this project consists of two categories of videos: violence and non-violence. A key observation was that violence videos are typically shorter, lasting between 5 and 6 seconds, while non-violence videos tend to be longer, usually between 7 and 10 seconds. During preprocessing, we consistently extracted 10 frames from each video, ensuring a standardized input for the model. This step helped mitigate any variations in video length, allowing for a consistent format for training.</w:t>
      </w:r>
    </w:p>
    <w:p w14:paraId="606C8902" w14:textId="77777777" w:rsidR="00995CA3" w:rsidRDefault="00995CA3" w:rsidP="00995CA3">
      <w:pPr>
        <w:pStyle w:val="1"/>
        <w:bidi w:val="0"/>
        <w:spacing w:before="100" w:after="100" w:line="240" w:lineRule="auto"/>
        <w:ind w:left="360"/>
      </w:pPr>
      <w:r>
        <w:rPr>
          <w:noProof/>
        </w:rPr>
        <w:drawing>
          <wp:inline distT="0" distB="0" distL="0" distR="0" wp14:anchorId="197922AC" wp14:editId="5733EB09">
            <wp:extent cx="5274314" cy="580397"/>
            <wp:effectExtent l="0" t="0" r="0" b="3803"/>
            <wp:docPr id="56399811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4" cy="580397"/>
                    </a:xfrm>
                    <a:prstGeom prst="rect">
                      <a:avLst/>
                    </a:prstGeom>
                    <a:noFill/>
                    <a:ln>
                      <a:noFill/>
                      <a:prstDash/>
                    </a:ln>
                  </pic:spPr>
                </pic:pic>
              </a:graphicData>
            </a:graphic>
          </wp:inline>
        </w:drawing>
      </w:r>
    </w:p>
    <w:p w14:paraId="31333BAD" w14:textId="3509EF27" w:rsidR="0026302E" w:rsidRPr="0026302E" w:rsidRDefault="0026302E" w:rsidP="0026302E">
      <w:pPr>
        <w:widowControl w:val="0"/>
        <w:tabs>
          <w:tab w:val="left" w:leader="hyphen" w:pos="7938"/>
        </w:tabs>
        <w:rPr>
          <w:smallCaps/>
          <w:sz w:val="20"/>
          <w:szCs w:val="20"/>
        </w:rPr>
      </w:pPr>
      <w:r>
        <w:rPr>
          <w:smallCaps/>
          <w:sz w:val="20"/>
          <w:szCs w:val="20"/>
        </w:rPr>
        <w:t>figure38</w:t>
      </w:r>
    </w:p>
    <w:p w14:paraId="3ED0FAED" w14:textId="77777777" w:rsidR="00995CA3" w:rsidRDefault="00995CA3" w:rsidP="00995CA3">
      <w:pPr>
        <w:pStyle w:val="1"/>
        <w:bidi w:val="0"/>
        <w:spacing w:before="100" w:after="100" w:line="240" w:lineRule="auto"/>
      </w:pPr>
      <w:r>
        <w:rPr>
          <w:rStyle w:val="10"/>
          <w:rFonts w:ascii="Times New Roman" w:eastAsia="Times New Roman" w:hAnsi="Times New Roman" w:cs="Times New Roman"/>
          <w:b/>
          <w:bCs/>
          <w:kern w:val="0"/>
          <w:sz w:val="24"/>
          <w:szCs w:val="24"/>
        </w:rPr>
        <w:t>2. Model Architecture:</w:t>
      </w:r>
      <w:r>
        <w:rPr>
          <w:rStyle w:val="10"/>
          <w:rFonts w:ascii="Times New Roman" w:eastAsia="Times New Roman" w:hAnsi="Times New Roman" w:cs="Times New Roman"/>
          <w:kern w:val="0"/>
          <w:sz w:val="24"/>
          <w:szCs w:val="24"/>
        </w:rPr>
        <w:t xml:space="preserve"> The model for this project integrated multiple methods to classify videos into either violence or non-violence. The key layers included:</w:t>
      </w:r>
    </w:p>
    <w:p w14:paraId="723730D5" w14:textId="77777777" w:rsidR="00995CA3" w:rsidRDefault="00995CA3" w:rsidP="00995CA3">
      <w:pPr>
        <w:pStyle w:val="1"/>
        <w:numPr>
          <w:ilvl w:val="0"/>
          <w:numId w:val="37"/>
        </w:numPr>
        <w:bidi w:val="0"/>
        <w:spacing w:before="100" w:after="100" w:line="240" w:lineRule="auto"/>
      </w:pPr>
      <w:r>
        <w:rPr>
          <w:rStyle w:val="10"/>
          <w:rFonts w:ascii="Times New Roman" w:eastAsia="Times New Roman" w:hAnsi="Times New Roman" w:cs="Times New Roman"/>
          <w:b/>
          <w:bCs/>
          <w:kern w:val="0"/>
          <w:sz w:val="24"/>
          <w:szCs w:val="24"/>
        </w:rPr>
        <w:t>Conv3D Layers:</w:t>
      </w:r>
      <w:r>
        <w:rPr>
          <w:rStyle w:val="10"/>
          <w:rFonts w:ascii="Times New Roman" w:eastAsia="Times New Roman" w:hAnsi="Times New Roman" w:cs="Times New Roman"/>
          <w:kern w:val="0"/>
          <w:sz w:val="24"/>
          <w:szCs w:val="24"/>
        </w:rPr>
        <w:t xml:space="preserve"> These were used to identify spatial and temporal features from the video frames. The kernel size was set to (3, 3, 3), with an input shape of (10, 64, 64, 3), representing 10 frames of 64×64 resolution with 3 color channels.</w:t>
      </w:r>
    </w:p>
    <w:p w14:paraId="4A595A4F" w14:textId="77777777" w:rsidR="00995CA3" w:rsidRDefault="00995CA3" w:rsidP="00995CA3">
      <w:pPr>
        <w:pStyle w:val="1"/>
        <w:numPr>
          <w:ilvl w:val="0"/>
          <w:numId w:val="37"/>
        </w:numPr>
        <w:bidi w:val="0"/>
        <w:spacing w:before="100" w:after="100" w:line="240" w:lineRule="auto"/>
      </w:pPr>
      <w:r>
        <w:rPr>
          <w:rStyle w:val="10"/>
          <w:rFonts w:ascii="Times New Roman" w:eastAsia="Times New Roman" w:hAnsi="Times New Roman" w:cs="Times New Roman"/>
          <w:b/>
          <w:bCs/>
          <w:kern w:val="0"/>
          <w:sz w:val="24"/>
          <w:szCs w:val="24"/>
        </w:rPr>
        <w:lastRenderedPageBreak/>
        <w:t>LSTM Layer:</w:t>
      </w:r>
      <w:r>
        <w:rPr>
          <w:rStyle w:val="10"/>
          <w:rFonts w:ascii="Times New Roman" w:eastAsia="Times New Roman" w:hAnsi="Times New Roman" w:cs="Times New Roman"/>
          <w:kern w:val="0"/>
          <w:sz w:val="24"/>
          <w:szCs w:val="24"/>
        </w:rPr>
        <w:t xml:space="preserve"> This layer captured the sequential nature of the frames, allowing the model to learn how actions evolve over time.</w:t>
      </w:r>
    </w:p>
    <w:p w14:paraId="60EA56FF" w14:textId="77777777" w:rsidR="00995CA3" w:rsidRDefault="00995CA3" w:rsidP="00995CA3">
      <w:pPr>
        <w:pStyle w:val="1"/>
        <w:numPr>
          <w:ilvl w:val="0"/>
          <w:numId w:val="37"/>
        </w:numPr>
        <w:bidi w:val="0"/>
        <w:spacing w:before="100" w:after="100" w:line="240" w:lineRule="auto"/>
      </w:pPr>
      <w:r>
        <w:rPr>
          <w:rStyle w:val="10"/>
          <w:rFonts w:ascii="Times New Roman" w:eastAsia="Times New Roman" w:hAnsi="Times New Roman" w:cs="Times New Roman"/>
          <w:b/>
          <w:bCs/>
          <w:kern w:val="0"/>
          <w:sz w:val="24"/>
          <w:szCs w:val="24"/>
        </w:rPr>
        <w:t>Dense Layers and Dropout:</w:t>
      </w:r>
      <w:r>
        <w:rPr>
          <w:rStyle w:val="10"/>
          <w:rFonts w:ascii="Times New Roman" w:eastAsia="Times New Roman" w:hAnsi="Times New Roman" w:cs="Times New Roman"/>
          <w:kern w:val="0"/>
          <w:sz w:val="24"/>
          <w:szCs w:val="24"/>
        </w:rPr>
        <w:t xml:space="preserve"> These were included to enhance the model's performance and reduce overfitting.</w:t>
      </w:r>
    </w:p>
    <w:p w14:paraId="2C3898E5" w14:textId="2DE20F5E" w:rsidR="0089391D" w:rsidRDefault="00995CA3" w:rsidP="0026302E">
      <w:pPr>
        <w:pStyle w:val="1"/>
        <w:bidi w:val="0"/>
        <w:spacing w:before="100" w:after="100" w:line="240" w:lineRule="auto"/>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To prepare the dataset, frames were resized to 64×64 pixels, and pixel values were normalized to a range of 0 to 1. The model was trained for 15 epochs with a batch size of 8, using binary cross-entropy as the loss function and accuracy as the evaluation metric. This combination of spatial and temporal modeling led to strong performance on the training data.</w:t>
      </w:r>
    </w:p>
    <w:p w14:paraId="59361A10" w14:textId="77777777" w:rsidR="00995CA3" w:rsidRDefault="00995CA3" w:rsidP="00995CA3">
      <w:pPr>
        <w:pStyle w:val="1"/>
        <w:bidi w:val="0"/>
        <w:spacing w:before="100" w:after="100" w:line="240" w:lineRule="auto"/>
      </w:pPr>
      <w:r>
        <w:rPr>
          <w:noProof/>
        </w:rPr>
        <w:drawing>
          <wp:inline distT="0" distB="0" distL="0" distR="0" wp14:anchorId="7DCCAE34" wp14:editId="227C245A">
            <wp:extent cx="2966936" cy="6741268"/>
            <wp:effectExtent l="0" t="0" r="5080" b="2540"/>
            <wp:docPr id="440571615" name="Picture 2" descr="صورة تحتوي على نص, الخط, إيصال, لقطة شاشة&#10;&#10;تم إنشاء الوصف تلقائياً"/>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995428" cy="6806006"/>
                    </a:xfrm>
                    <a:prstGeom prst="rect">
                      <a:avLst/>
                    </a:prstGeom>
                    <a:noFill/>
                    <a:ln>
                      <a:noFill/>
                      <a:prstDash/>
                    </a:ln>
                  </pic:spPr>
                </pic:pic>
              </a:graphicData>
            </a:graphic>
          </wp:inline>
        </w:drawing>
      </w:r>
    </w:p>
    <w:p w14:paraId="6F60DF85" w14:textId="46D5BE6C" w:rsidR="0026302E" w:rsidRPr="0026302E" w:rsidRDefault="0026302E" w:rsidP="0026302E">
      <w:pPr>
        <w:widowControl w:val="0"/>
        <w:tabs>
          <w:tab w:val="left" w:leader="hyphen" w:pos="7938"/>
        </w:tabs>
        <w:rPr>
          <w:smallCaps/>
          <w:sz w:val="20"/>
          <w:szCs w:val="20"/>
        </w:rPr>
      </w:pPr>
      <w:r>
        <w:rPr>
          <w:smallCaps/>
          <w:sz w:val="20"/>
          <w:szCs w:val="20"/>
        </w:rPr>
        <w:t>figure39</w:t>
      </w:r>
    </w:p>
    <w:p w14:paraId="0B92B913" w14:textId="77777777" w:rsidR="00995CA3" w:rsidRDefault="00995CA3" w:rsidP="00995CA3">
      <w:pPr>
        <w:pStyle w:val="1"/>
        <w:bidi w:val="0"/>
        <w:spacing w:before="100" w:after="100" w:line="240" w:lineRule="auto"/>
        <w:ind w:left="360"/>
      </w:pPr>
      <w:r>
        <w:rPr>
          <w:rStyle w:val="10"/>
          <w:rFonts w:ascii="Times New Roman" w:eastAsia="Times New Roman" w:hAnsi="Times New Roman" w:cs="Times New Roman"/>
          <w:b/>
          <w:bCs/>
          <w:kern w:val="0"/>
          <w:sz w:val="40"/>
          <w:szCs w:val="40"/>
        </w:rPr>
        <w:t>3.Data Preprocessing:</w:t>
      </w:r>
    </w:p>
    <w:p w14:paraId="16D2B88A" w14:textId="77777777" w:rsidR="00995CA3" w:rsidRDefault="00995CA3" w:rsidP="00995CA3">
      <w:pPr>
        <w:pStyle w:val="11"/>
        <w:bidi w:val="0"/>
        <w:spacing w:before="100" w:after="100" w:line="240" w:lineRule="auto"/>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lastRenderedPageBreak/>
        <w:t xml:space="preserve"> For preprocessing, we extracted 10 frames from each video, ensuring that videos of different lengths were represented consistently. The frames were resized to 64×64 pixels and normalized so the model could learn from a uniform set of inputs. This preprocessing step accounted for the length disparity between violence and non-violence videos, ensuring that frame extraction occurred at regular intervals to avoid biasing the model.</w:t>
      </w:r>
    </w:p>
    <w:p w14:paraId="2CFE472C" w14:textId="77777777" w:rsidR="00995CA3" w:rsidRDefault="00995CA3" w:rsidP="00995CA3">
      <w:pPr>
        <w:pStyle w:val="11"/>
        <w:bidi w:val="0"/>
        <w:spacing w:before="100" w:after="100" w:line="240" w:lineRule="auto"/>
      </w:pPr>
      <w:r>
        <w:rPr>
          <w:noProof/>
        </w:rPr>
        <w:drawing>
          <wp:inline distT="0" distB="0" distL="0" distR="0" wp14:anchorId="3B5B0DEF" wp14:editId="2F32520E">
            <wp:extent cx="5274314" cy="2732419"/>
            <wp:effectExtent l="0" t="0" r="0" b="0"/>
            <wp:docPr id="308409795"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4" cy="2732419"/>
                    </a:xfrm>
                    <a:prstGeom prst="rect">
                      <a:avLst/>
                    </a:prstGeom>
                    <a:noFill/>
                    <a:ln>
                      <a:noFill/>
                      <a:prstDash/>
                    </a:ln>
                  </pic:spPr>
                </pic:pic>
              </a:graphicData>
            </a:graphic>
          </wp:inline>
        </w:drawing>
      </w:r>
    </w:p>
    <w:p w14:paraId="2A3685BB" w14:textId="46F0F7FE" w:rsidR="0026302E" w:rsidRPr="004157A0" w:rsidRDefault="0026302E" w:rsidP="0026302E">
      <w:pPr>
        <w:widowControl w:val="0"/>
        <w:tabs>
          <w:tab w:val="left" w:leader="hyphen" w:pos="7938"/>
        </w:tabs>
        <w:rPr>
          <w:smallCaps/>
          <w:sz w:val="20"/>
          <w:szCs w:val="20"/>
        </w:rPr>
      </w:pPr>
      <w:r>
        <w:rPr>
          <w:smallCaps/>
          <w:sz w:val="20"/>
          <w:szCs w:val="20"/>
        </w:rPr>
        <w:t>figure40</w:t>
      </w:r>
    </w:p>
    <w:p w14:paraId="70A2A23A" w14:textId="77777777" w:rsidR="0026302E" w:rsidRDefault="0026302E" w:rsidP="0026302E">
      <w:pPr>
        <w:pStyle w:val="11"/>
        <w:bidi w:val="0"/>
        <w:spacing w:before="100" w:after="100" w:line="240" w:lineRule="auto"/>
      </w:pPr>
    </w:p>
    <w:p w14:paraId="31FD2FF0" w14:textId="6C105875" w:rsidR="00995CA3" w:rsidRDefault="00995CA3" w:rsidP="0089391D">
      <w:pPr>
        <w:pStyle w:val="1"/>
        <w:jc w:val="right"/>
      </w:pPr>
      <w:r>
        <w:t>We also found that the frames extracted from non-violence data were more than the frames extracted from violence data by a small different, that must not affect the performance of the model</w:t>
      </w:r>
      <w:r w:rsidR="0089391D">
        <w:t xml:space="preserve">  </w:t>
      </w:r>
      <w:proofErr w:type="gramStart"/>
      <w:r w:rsidR="0089391D">
        <w:t xml:space="preserve">  </w:t>
      </w:r>
      <w:r>
        <w:rPr>
          <w:rtl/>
        </w:rPr>
        <w:t>.</w:t>
      </w:r>
      <w:proofErr w:type="gramEnd"/>
    </w:p>
    <w:p w14:paraId="5924D291" w14:textId="2566AB69" w:rsidR="00995CA3" w:rsidRDefault="00995CA3" w:rsidP="00995CA3">
      <w:pPr>
        <w:pStyle w:val="1"/>
        <w:jc w:val="right"/>
      </w:pPr>
      <w:r>
        <w:rPr>
          <w:noProof/>
          <w:rtl/>
        </w:rPr>
        <w:drawing>
          <wp:inline distT="0" distB="0" distL="0" distR="0" wp14:anchorId="3882C0D2" wp14:editId="0B2C1B0C">
            <wp:extent cx="5274314" cy="2518998"/>
            <wp:effectExtent l="0" t="0" r="0" b="0"/>
            <wp:docPr id="1323853650"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4" cy="2518998"/>
                    </a:xfrm>
                    <a:prstGeom prst="rect">
                      <a:avLst/>
                    </a:prstGeom>
                    <a:noFill/>
                    <a:ln>
                      <a:noFill/>
                      <a:prstDash/>
                    </a:ln>
                  </pic:spPr>
                </pic:pic>
              </a:graphicData>
            </a:graphic>
          </wp:inline>
        </w:drawing>
      </w:r>
    </w:p>
    <w:p w14:paraId="6D0C2331" w14:textId="3906AF3C" w:rsidR="0026302E" w:rsidRPr="004157A0" w:rsidRDefault="0026302E" w:rsidP="0026302E">
      <w:pPr>
        <w:widowControl w:val="0"/>
        <w:tabs>
          <w:tab w:val="left" w:leader="hyphen" w:pos="7938"/>
        </w:tabs>
        <w:rPr>
          <w:smallCaps/>
          <w:sz w:val="20"/>
          <w:szCs w:val="20"/>
        </w:rPr>
      </w:pPr>
      <w:r>
        <w:rPr>
          <w:smallCaps/>
          <w:sz w:val="20"/>
          <w:szCs w:val="20"/>
        </w:rPr>
        <w:t>figure41</w:t>
      </w:r>
    </w:p>
    <w:p w14:paraId="0C795151" w14:textId="77777777" w:rsidR="0026302E" w:rsidRDefault="0026302E" w:rsidP="00995CA3">
      <w:pPr>
        <w:pStyle w:val="1"/>
        <w:bidi w:val="0"/>
        <w:spacing w:before="100" w:after="100" w:line="240" w:lineRule="auto"/>
        <w:ind w:left="360"/>
        <w:rPr>
          <w:rStyle w:val="10"/>
          <w:rFonts w:ascii="Times New Roman" w:eastAsia="Times New Roman" w:hAnsi="Times New Roman" w:cs="Times New Roman"/>
          <w:b/>
          <w:bCs/>
          <w:kern w:val="0"/>
          <w:sz w:val="40"/>
          <w:szCs w:val="40"/>
        </w:rPr>
      </w:pPr>
    </w:p>
    <w:p w14:paraId="74AEF058" w14:textId="4A1E6E46" w:rsidR="00995CA3" w:rsidRDefault="00995CA3" w:rsidP="0026302E">
      <w:pPr>
        <w:pStyle w:val="1"/>
        <w:bidi w:val="0"/>
        <w:spacing w:before="100" w:after="100" w:line="240" w:lineRule="auto"/>
        <w:ind w:left="360"/>
      </w:pPr>
      <w:r>
        <w:rPr>
          <w:rStyle w:val="10"/>
          <w:rFonts w:ascii="Times New Roman" w:eastAsia="Times New Roman" w:hAnsi="Times New Roman" w:cs="Times New Roman"/>
          <w:b/>
          <w:bCs/>
          <w:kern w:val="0"/>
          <w:sz w:val="40"/>
          <w:szCs w:val="40"/>
        </w:rPr>
        <w:t>4.Model Evaluation:</w:t>
      </w:r>
    </w:p>
    <w:p w14:paraId="764760D8" w14:textId="77777777" w:rsidR="00995CA3" w:rsidRDefault="00995CA3" w:rsidP="00995CA3">
      <w:pPr>
        <w:pStyle w:val="11"/>
        <w:bidi w:val="0"/>
        <w:spacing w:before="100" w:after="100" w:line="240" w:lineRule="auto"/>
        <w:rPr>
          <w:rFonts w:ascii="Times New Roman" w:eastAsia="Times New Roman" w:hAnsi="Times New Roman" w:cs="Times New Roman"/>
          <w:kern w:val="0"/>
          <w:sz w:val="24"/>
          <w:szCs w:val="24"/>
        </w:rPr>
      </w:pPr>
    </w:p>
    <w:p w14:paraId="2B5B287E" w14:textId="77777777" w:rsidR="00995CA3" w:rsidRDefault="00995CA3" w:rsidP="00995CA3">
      <w:pPr>
        <w:pStyle w:val="11"/>
        <w:bidi w:val="0"/>
        <w:spacing w:before="100" w:after="100" w:line="240" w:lineRule="auto"/>
        <w:rPr>
          <w:rFonts w:ascii="Times New Roman" w:eastAsia="Times New Roman" w:hAnsi="Times New Roman" w:cs="Times New Roman"/>
          <w:kern w:val="0"/>
          <w:sz w:val="24"/>
          <w:szCs w:val="24"/>
        </w:rPr>
      </w:pPr>
    </w:p>
    <w:p w14:paraId="632D4483" w14:textId="77777777" w:rsidR="00995CA3" w:rsidRDefault="00995CA3" w:rsidP="00995CA3">
      <w:pPr>
        <w:pStyle w:val="11"/>
        <w:bidi w:val="0"/>
        <w:spacing w:before="100" w:after="100" w:line="240" w:lineRule="auto"/>
        <w:rPr>
          <w:rFonts w:ascii="Times New Roman" w:eastAsia="Times New Roman" w:hAnsi="Times New Roman" w:cs="Times New Roman"/>
          <w:kern w:val="0"/>
          <w:sz w:val="24"/>
          <w:szCs w:val="24"/>
        </w:rPr>
      </w:pPr>
    </w:p>
    <w:p w14:paraId="5AAA2E27" w14:textId="3A0479EF" w:rsidR="00995CA3" w:rsidRDefault="00995CA3" w:rsidP="00995CA3">
      <w:pPr>
        <w:pStyle w:val="11"/>
        <w:bidi w:val="0"/>
        <w:spacing w:before="100" w:after="100" w:line="240" w:lineRule="auto"/>
      </w:pPr>
      <w:r>
        <w:rPr>
          <w:rStyle w:val="10"/>
          <w:rFonts w:ascii="Times New Roman" w:eastAsia="Times New Roman" w:hAnsi="Times New Roman" w:cs="Times New Roman"/>
          <w:kern w:val="0"/>
          <w:sz w:val="24"/>
          <w:szCs w:val="24"/>
        </w:rPr>
        <w:lastRenderedPageBreak/>
        <w:t xml:space="preserve"> The performance of the model was assessed using several metrics. The </w:t>
      </w:r>
      <w:proofErr w:type="gramStart"/>
      <w:r>
        <w:rPr>
          <w:rStyle w:val="10"/>
          <w:rFonts w:ascii="Courier New" w:eastAsia="Times New Roman" w:hAnsi="Courier New" w:cs="Courier New"/>
          <w:kern w:val="0"/>
          <w:sz w:val="20"/>
          <w:szCs w:val="20"/>
        </w:rPr>
        <w:t>evaluate(</w:t>
      </w:r>
      <w:proofErr w:type="gramEnd"/>
      <w:r>
        <w:rPr>
          <w:rStyle w:val="10"/>
          <w:rFonts w:ascii="Courier New" w:eastAsia="Times New Roman" w:hAnsi="Courier New" w:cs="Courier New"/>
          <w:kern w:val="0"/>
          <w:sz w:val="20"/>
          <w:szCs w:val="20"/>
        </w:rPr>
        <w:t>)</w:t>
      </w:r>
      <w:r>
        <w:rPr>
          <w:rStyle w:val="10"/>
          <w:rFonts w:ascii="Times New Roman" w:eastAsia="Times New Roman" w:hAnsi="Times New Roman" w:cs="Times New Roman"/>
          <w:kern w:val="0"/>
          <w:sz w:val="24"/>
          <w:szCs w:val="24"/>
        </w:rPr>
        <w:t xml:space="preserve"> function provided the overall accuracy and loss </w:t>
      </w:r>
      <w:r w:rsidR="0089391D" w:rsidRPr="0089391D">
        <w:t>FIGURE 3</w:t>
      </w:r>
      <w:r w:rsidR="0089391D">
        <w:t>2</w:t>
      </w:r>
      <w:r w:rsidR="0089391D" w:rsidRPr="0089391D">
        <w:t>:</w:t>
      </w:r>
    </w:p>
    <w:p w14:paraId="4DB982D5" w14:textId="77777777" w:rsidR="00995CA3" w:rsidRDefault="00995CA3" w:rsidP="00995CA3">
      <w:pPr>
        <w:pStyle w:val="11"/>
        <w:bidi w:val="0"/>
        <w:spacing w:before="100" w:after="100" w:line="240" w:lineRule="auto"/>
      </w:pPr>
      <w:r>
        <w:rPr>
          <w:noProof/>
        </w:rPr>
        <w:drawing>
          <wp:inline distT="0" distB="0" distL="0" distR="0" wp14:anchorId="36165E45" wp14:editId="132B5EC7">
            <wp:extent cx="5274314" cy="438153"/>
            <wp:effectExtent l="0" t="0" r="0" b="6347"/>
            <wp:docPr id="2087440663"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4" cy="438153"/>
                    </a:xfrm>
                    <a:prstGeom prst="rect">
                      <a:avLst/>
                    </a:prstGeom>
                    <a:noFill/>
                    <a:ln>
                      <a:noFill/>
                      <a:prstDash/>
                    </a:ln>
                  </pic:spPr>
                </pic:pic>
              </a:graphicData>
            </a:graphic>
          </wp:inline>
        </w:drawing>
      </w:r>
    </w:p>
    <w:p w14:paraId="507D6FA8" w14:textId="4941A65E" w:rsidR="0026302E" w:rsidRPr="004157A0" w:rsidRDefault="0026302E" w:rsidP="0026302E">
      <w:pPr>
        <w:widowControl w:val="0"/>
        <w:tabs>
          <w:tab w:val="left" w:leader="hyphen" w:pos="7938"/>
        </w:tabs>
        <w:rPr>
          <w:smallCaps/>
          <w:sz w:val="20"/>
          <w:szCs w:val="20"/>
        </w:rPr>
      </w:pPr>
      <w:r>
        <w:rPr>
          <w:smallCaps/>
          <w:sz w:val="20"/>
          <w:szCs w:val="20"/>
        </w:rPr>
        <w:t>figure42</w:t>
      </w:r>
    </w:p>
    <w:p w14:paraId="60DCF819" w14:textId="77777777" w:rsidR="00995CA3" w:rsidRDefault="00995CA3" w:rsidP="00995CA3">
      <w:pPr>
        <w:pStyle w:val="11"/>
        <w:bidi w:val="0"/>
        <w:spacing w:before="100" w:after="100" w:line="240" w:lineRule="auto"/>
        <w:rPr>
          <w:rFonts w:ascii="Times New Roman" w:eastAsia="Times New Roman" w:hAnsi="Times New Roman" w:cs="Times New Roman"/>
          <w:kern w:val="0"/>
          <w:sz w:val="24"/>
          <w:szCs w:val="24"/>
        </w:rPr>
      </w:pPr>
    </w:p>
    <w:p w14:paraId="1826C54E" w14:textId="77777777" w:rsidR="00995CA3" w:rsidRDefault="00995CA3" w:rsidP="00995CA3">
      <w:pPr>
        <w:pStyle w:val="11"/>
        <w:bidi w:val="0"/>
        <w:spacing w:before="100" w:after="100" w:line="240" w:lineRule="auto"/>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values for the test data. We also tracked the accuracy and loss during training to understand how the model improved over time.</w:t>
      </w:r>
    </w:p>
    <w:p w14:paraId="588E9B6B" w14:textId="6308DBCD" w:rsidR="0089391D" w:rsidRDefault="0089391D" w:rsidP="0089391D">
      <w:pPr>
        <w:pStyle w:val="11"/>
        <w:bidi w:val="0"/>
        <w:spacing w:before="100" w:after="100" w:line="240" w:lineRule="auto"/>
        <w:rPr>
          <w:rFonts w:ascii="Times New Roman" w:eastAsia="Times New Roman" w:hAnsi="Times New Roman" w:cs="Times New Roman"/>
          <w:kern w:val="0"/>
          <w:sz w:val="24"/>
          <w:szCs w:val="24"/>
        </w:rPr>
      </w:pPr>
      <w:r w:rsidRPr="0089391D">
        <w:rPr>
          <w:rFonts w:ascii="Times New Roman" w:eastAsia="Times New Roman" w:hAnsi="Times New Roman" w:cs="Times New Roman"/>
          <w:kern w:val="0"/>
          <w:sz w:val="24"/>
          <w:szCs w:val="24"/>
        </w:rPr>
        <w:t>FIGURE 3</w:t>
      </w:r>
      <w:r>
        <w:rPr>
          <w:rFonts w:ascii="Times New Roman" w:eastAsia="Times New Roman" w:hAnsi="Times New Roman" w:cs="Times New Roman"/>
          <w:kern w:val="0"/>
          <w:sz w:val="24"/>
          <w:szCs w:val="24"/>
        </w:rPr>
        <w:t>3</w:t>
      </w:r>
      <w:r w:rsidRPr="0089391D">
        <w:rPr>
          <w:rFonts w:ascii="Times New Roman" w:eastAsia="Times New Roman" w:hAnsi="Times New Roman" w:cs="Times New Roman"/>
          <w:kern w:val="0"/>
          <w:sz w:val="24"/>
          <w:szCs w:val="24"/>
        </w:rPr>
        <w:t>:</w:t>
      </w:r>
    </w:p>
    <w:p w14:paraId="226BFC3B" w14:textId="77777777" w:rsidR="00995CA3" w:rsidRDefault="00995CA3" w:rsidP="00995CA3">
      <w:pPr>
        <w:pStyle w:val="1"/>
        <w:bidi w:val="0"/>
        <w:spacing w:before="100" w:after="100" w:line="240" w:lineRule="auto"/>
      </w:pPr>
      <w:r>
        <w:rPr>
          <w:noProof/>
        </w:rPr>
        <w:drawing>
          <wp:inline distT="0" distB="0" distL="0" distR="0" wp14:anchorId="01DFA661" wp14:editId="7BFE7F8C">
            <wp:extent cx="4193813" cy="3293220"/>
            <wp:effectExtent l="0" t="0" r="0" b="0"/>
            <wp:docPr id="448612849" name="Picture 8" descr="صورة تحتوي على نص, رسم بياني, تخطيط, خط&#10;&#10;تم إنشاء الوصف تلقائياً"/>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93813" cy="3293220"/>
                    </a:xfrm>
                    <a:prstGeom prst="rect">
                      <a:avLst/>
                    </a:prstGeom>
                    <a:noFill/>
                    <a:ln>
                      <a:noFill/>
                      <a:prstDash/>
                    </a:ln>
                  </pic:spPr>
                </pic:pic>
              </a:graphicData>
            </a:graphic>
          </wp:inline>
        </w:drawing>
      </w:r>
    </w:p>
    <w:p w14:paraId="4C54E4A3" w14:textId="35099423" w:rsidR="0026302E" w:rsidRPr="0026302E" w:rsidRDefault="0026302E" w:rsidP="0026302E">
      <w:pPr>
        <w:widowControl w:val="0"/>
        <w:tabs>
          <w:tab w:val="left" w:leader="hyphen" w:pos="7938"/>
        </w:tabs>
        <w:rPr>
          <w:smallCaps/>
          <w:sz w:val="20"/>
          <w:szCs w:val="20"/>
        </w:rPr>
      </w:pPr>
      <w:r>
        <w:rPr>
          <w:smallCaps/>
          <w:sz w:val="20"/>
          <w:szCs w:val="20"/>
        </w:rPr>
        <w:t>figure4</w:t>
      </w:r>
      <w:r w:rsidR="00090980">
        <w:rPr>
          <w:smallCaps/>
          <w:sz w:val="20"/>
          <w:szCs w:val="20"/>
        </w:rPr>
        <w:t>4</w:t>
      </w:r>
    </w:p>
    <w:p w14:paraId="23B8346F" w14:textId="77777777" w:rsidR="00995CA3" w:rsidRDefault="00995CA3" w:rsidP="00995CA3">
      <w:pPr>
        <w:pStyle w:val="1"/>
        <w:bidi w:val="0"/>
        <w:spacing w:before="100" w:after="100" w:line="240" w:lineRule="auto"/>
      </w:pPr>
      <w:r>
        <w:rPr>
          <w:rStyle w:val="10"/>
          <w:rFonts w:ascii="Times New Roman" w:eastAsia="Times New Roman" w:hAnsi="Times New Roman" w:cs="Times New Roman"/>
          <w:kern w:val="0"/>
          <w:sz w:val="24"/>
          <w:szCs w:val="24"/>
        </w:rPr>
        <w:t xml:space="preserve">To further analyze performance, we generated a </w:t>
      </w:r>
      <w:r>
        <w:rPr>
          <w:rStyle w:val="10"/>
          <w:rFonts w:ascii="Times New Roman" w:eastAsia="Times New Roman" w:hAnsi="Times New Roman" w:cs="Times New Roman"/>
          <w:b/>
          <w:bCs/>
          <w:kern w:val="0"/>
          <w:sz w:val="24"/>
          <w:szCs w:val="24"/>
        </w:rPr>
        <w:t>confusion matrix</w:t>
      </w:r>
      <w:r>
        <w:rPr>
          <w:rStyle w:val="10"/>
          <w:rFonts w:ascii="Times New Roman" w:eastAsia="Times New Roman" w:hAnsi="Times New Roman" w:cs="Times New Roman"/>
          <w:kern w:val="0"/>
          <w:sz w:val="24"/>
          <w:szCs w:val="24"/>
        </w:rPr>
        <w:t xml:space="preserve"> to compare the number of correct and incorrect predictions for both categories.</w:t>
      </w:r>
    </w:p>
    <w:p w14:paraId="6CC0475C" w14:textId="77777777" w:rsidR="00995CA3" w:rsidRDefault="00995CA3" w:rsidP="00995CA3">
      <w:pPr>
        <w:pStyle w:val="1"/>
        <w:bidi w:val="0"/>
        <w:spacing w:before="100" w:after="100" w:line="240" w:lineRule="auto"/>
      </w:pPr>
      <w:r>
        <w:rPr>
          <w:noProof/>
        </w:rPr>
        <w:drawing>
          <wp:inline distT="0" distB="0" distL="0" distR="0" wp14:anchorId="6D70136C" wp14:editId="5686FCD3">
            <wp:extent cx="4056434" cy="3258766"/>
            <wp:effectExtent l="0" t="0" r="0" b="5715"/>
            <wp:docPr id="1820457315"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083379" cy="3280413"/>
                    </a:xfrm>
                    <a:prstGeom prst="rect">
                      <a:avLst/>
                    </a:prstGeom>
                    <a:noFill/>
                    <a:ln>
                      <a:noFill/>
                      <a:prstDash/>
                    </a:ln>
                  </pic:spPr>
                </pic:pic>
              </a:graphicData>
            </a:graphic>
          </wp:inline>
        </w:drawing>
      </w:r>
    </w:p>
    <w:p w14:paraId="5C2202E8" w14:textId="17831F3B" w:rsidR="0026302E" w:rsidRPr="0026302E" w:rsidRDefault="0026302E" w:rsidP="0026302E">
      <w:pPr>
        <w:widowControl w:val="0"/>
        <w:tabs>
          <w:tab w:val="left" w:leader="hyphen" w:pos="7938"/>
        </w:tabs>
        <w:rPr>
          <w:smallCaps/>
          <w:sz w:val="20"/>
          <w:szCs w:val="20"/>
        </w:rPr>
      </w:pPr>
      <w:r>
        <w:rPr>
          <w:smallCaps/>
          <w:sz w:val="20"/>
          <w:szCs w:val="20"/>
        </w:rPr>
        <w:lastRenderedPageBreak/>
        <w:t>figure44</w:t>
      </w:r>
    </w:p>
    <w:p w14:paraId="277E87BD" w14:textId="6EC563C1" w:rsidR="00995CA3" w:rsidRPr="0026302E" w:rsidRDefault="00995CA3" w:rsidP="0026302E">
      <w:pPr>
        <w:pStyle w:val="1"/>
        <w:bidi w:val="0"/>
        <w:spacing w:before="100" w:after="100" w:line="240" w:lineRule="auto"/>
        <w:rPr>
          <w:rFonts w:ascii="Times New Roman" w:eastAsia="Times New Roman" w:hAnsi="Times New Roman" w:cs="Times New Roman"/>
          <w:kern w:val="0"/>
          <w:sz w:val="24"/>
          <w:szCs w:val="24"/>
        </w:rPr>
      </w:pPr>
      <w:r>
        <w:rPr>
          <w:rStyle w:val="10"/>
          <w:rFonts w:ascii="Times New Roman" w:eastAsia="Times New Roman" w:hAnsi="Times New Roman" w:cs="Times New Roman"/>
          <w:kern w:val="0"/>
          <w:sz w:val="24"/>
          <w:szCs w:val="24"/>
        </w:rPr>
        <w:t xml:space="preserve"> Additionally, a </w:t>
      </w:r>
      <w:r>
        <w:rPr>
          <w:rStyle w:val="10"/>
          <w:rFonts w:ascii="Times New Roman" w:eastAsia="Times New Roman" w:hAnsi="Times New Roman" w:cs="Times New Roman"/>
          <w:b/>
          <w:bCs/>
          <w:kern w:val="0"/>
          <w:sz w:val="24"/>
          <w:szCs w:val="24"/>
        </w:rPr>
        <w:t>classification report</w:t>
      </w:r>
      <w:r>
        <w:rPr>
          <w:rStyle w:val="10"/>
          <w:rFonts w:ascii="Times New Roman" w:eastAsia="Times New Roman" w:hAnsi="Times New Roman" w:cs="Times New Roman"/>
          <w:kern w:val="0"/>
          <w:sz w:val="24"/>
          <w:szCs w:val="24"/>
        </w:rPr>
        <w:t xml:space="preserve"> was produced, providing metrics like precision, recall, and F1-score for each class.</w:t>
      </w:r>
    </w:p>
    <w:p w14:paraId="3C2A261E" w14:textId="77777777" w:rsidR="00995CA3" w:rsidRDefault="00995CA3" w:rsidP="00995CA3">
      <w:pPr>
        <w:pStyle w:val="1"/>
        <w:bidi w:val="0"/>
        <w:spacing w:before="100" w:after="100" w:line="240" w:lineRule="auto"/>
      </w:pPr>
      <w:r>
        <w:rPr>
          <w:noProof/>
        </w:rPr>
        <w:drawing>
          <wp:inline distT="0" distB="0" distL="0" distR="0" wp14:anchorId="1F61B356" wp14:editId="0229B181">
            <wp:extent cx="4748497" cy="1697528"/>
            <wp:effectExtent l="0" t="0" r="1303" b="4272"/>
            <wp:docPr id="2009590971" name="Picture 7" descr="صورة تحتوي على نص, لقطة شاشة, الخط, رقم&#10;&#10;تم إنشاء الوصف تلقائياً"/>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748497" cy="1697528"/>
                    </a:xfrm>
                    <a:prstGeom prst="rect">
                      <a:avLst/>
                    </a:prstGeom>
                    <a:noFill/>
                    <a:ln>
                      <a:noFill/>
                      <a:prstDash/>
                    </a:ln>
                  </pic:spPr>
                </pic:pic>
              </a:graphicData>
            </a:graphic>
          </wp:inline>
        </w:drawing>
      </w:r>
    </w:p>
    <w:p w14:paraId="0C1575A3" w14:textId="3916170F" w:rsidR="0026302E" w:rsidRPr="0026302E" w:rsidRDefault="0026302E" w:rsidP="0026302E">
      <w:pPr>
        <w:widowControl w:val="0"/>
        <w:tabs>
          <w:tab w:val="left" w:leader="hyphen" w:pos="7938"/>
        </w:tabs>
        <w:rPr>
          <w:smallCaps/>
          <w:sz w:val="20"/>
          <w:szCs w:val="20"/>
        </w:rPr>
      </w:pPr>
      <w:r>
        <w:rPr>
          <w:smallCaps/>
          <w:sz w:val="20"/>
          <w:szCs w:val="20"/>
        </w:rPr>
        <w:t>figure4</w:t>
      </w:r>
      <w:r w:rsidR="005B4F73">
        <w:rPr>
          <w:smallCaps/>
          <w:sz w:val="20"/>
          <w:szCs w:val="20"/>
        </w:rPr>
        <w:t>5</w:t>
      </w:r>
    </w:p>
    <w:p w14:paraId="3805192D" w14:textId="77777777" w:rsidR="00995CA3" w:rsidRDefault="00995CA3" w:rsidP="00995CA3">
      <w:pPr>
        <w:pStyle w:val="1"/>
        <w:bidi w:val="0"/>
        <w:spacing w:before="100" w:after="100" w:line="240" w:lineRule="auto"/>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These metrics helped gauge how well the model distinguished between violence and non-violence.</w:t>
      </w:r>
    </w:p>
    <w:p w14:paraId="36A3A9BE" w14:textId="77777777" w:rsidR="00995CA3" w:rsidRDefault="00995CA3" w:rsidP="00995CA3">
      <w:pPr>
        <w:pStyle w:val="1"/>
        <w:bidi w:val="0"/>
        <w:spacing w:before="100" w:after="100" w:line="240" w:lineRule="auto"/>
        <w:rPr>
          <w:rFonts w:ascii="Times New Roman" w:eastAsia="Times New Roman" w:hAnsi="Times New Roman" w:cs="Times New Roman"/>
          <w:kern w:val="0"/>
          <w:sz w:val="24"/>
          <w:szCs w:val="24"/>
        </w:rPr>
      </w:pPr>
    </w:p>
    <w:p w14:paraId="3FB3A20F" w14:textId="77777777" w:rsidR="00995CA3" w:rsidRDefault="00995CA3" w:rsidP="00995CA3">
      <w:pPr>
        <w:pStyle w:val="1"/>
        <w:bidi w:val="0"/>
        <w:spacing w:before="100" w:after="100" w:line="240" w:lineRule="auto"/>
      </w:pPr>
      <w:r>
        <w:rPr>
          <w:rStyle w:val="10"/>
          <w:rFonts w:ascii="Times New Roman" w:eastAsia="Times New Roman" w:hAnsi="Times New Roman" w:cs="Times New Roman"/>
          <w:b/>
          <w:bCs/>
          <w:kern w:val="0"/>
          <w:sz w:val="40"/>
          <w:szCs w:val="40"/>
        </w:rPr>
        <w:t>5. Key Findings:</w:t>
      </w:r>
    </w:p>
    <w:p w14:paraId="695CF097" w14:textId="77777777" w:rsidR="00995CA3" w:rsidRDefault="00995CA3" w:rsidP="00995CA3">
      <w:pPr>
        <w:pStyle w:val="1"/>
        <w:numPr>
          <w:ilvl w:val="0"/>
          <w:numId w:val="38"/>
        </w:numPr>
        <w:bidi w:val="0"/>
        <w:spacing w:before="100" w:after="100" w:line="240" w:lineRule="auto"/>
      </w:pPr>
      <w:r>
        <w:rPr>
          <w:rStyle w:val="10"/>
          <w:rFonts w:ascii="Times New Roman" w:eastAsia="Times New Roman" w:hAnsi="Times New Roman" w:cs="Times New Roman"/>
          <w:b/>
          <w:bCs/>
          <w:kern w:val="0"/>
          <w:sz w:val="24"/>
          <w:szCs w:val="24"/>
        </w:rPr>
        <w:t>Video Analysis:</w:t>
      </w:r>
    </w:p>
    <w:p w14:paraId="2D86B436" w14:textId="77777777" w:rsidR="00995CA3" w:rsidRDefault="00995CA3" w:rsidP="00995CA3">
      <w:pPr>
        <w:pStyle w:val="1"/>
        <w:numPr>
          <w:ilvl w:val="1"/>
          <w:numId w:val="38"/>
        </w:numPr>
        <w:bidi w:val="0"/>
        <w:spacing w:before="100" w:after="100" w:line="240" w:lineRule="auto"/>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Violence videos were mostly between 5–6 seconds long, while non-violence videos ranged from 7 to 10 seconds.</w:t>
      </w:r>
    </w:p>
    <w:p w14:paraId="23BC4FEA" w14:textId="77777777" w:rsidR="00995CA3" w:rsidRDefault="00995CA3" w:rsidP="00995CA3">
      <w:pPr>
        <w:pStyle w:val="1"/>
        <w:numPr>
          <w:ilvl w:val="1"/>
          <w:numId w:val="38"/>
        </w:numPr>
        <w:bidi w:val="0"/>
        <w:spacing w:before="100" w:after="100" w:line="240" w:lineRule="auto"/>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Preprocessing involved extracting 10 frames per video at regular intervals to ensure fair representation, despite differences in video length.</w:t>
      </w:r>
    </w:p>
    <w:p w14:paraId="0A5284C0" w14:textId="77777777" w:rsidR="00995CA3" w:rsidRDefault="00995CA3" w:rsidP="00995CA3">
      <w:pPr>
        <w:pStyle w:val="1"/>
        <w:numPr>
          <w:ilvl w:val="0"/>
          <w:numId w:val="38"/>
        </w:numPr>
        <w:bidi w:val="0"/>
        <w:spacing w:before="100" w:after="100" w:line="240" w:lineRule="auto"/>
      </w:pPr>
      <w:r>
        <w:rPr>
          <w:rStyle w:val="10"/>
          <w:rFonts w:ascii="Times New Roman" w:eastAsia="Times New Roman" w:hAnsi="Times New Roman" w:cs="Times New Roman"/>
          <w:b/>
          <w:bCs/>
          <w:kern w:val="0"/>
          <w:sz w:val="24"/>
          <w:szCs w:val="24"/>
        </w:rPr>
        <w:t>Model Performance:</w:t>
      </w:r>
    </w:p>
    <w:p w14:paraId="1ABB6AD5" w14:textId="77777777" w:rsidR="00995CA3" w:rsidRDefault="00995CA3" w:rsidP="00995CA3">
      <w:pPr>
        <w:pStyle w:val="1"/>
        <w:numPr>
          <w:ilvl w:val="1"/>
          <w:numId w:val="38"/>
        </w:numPr>
        <w:bidi w:val="0"/>
        <w:spacing w:before="100" w:after="100" w:line="240" w:lineRule="auto"/>
      </w:pPr>
      <w:r>
        <w:rPr>
          <w:rStyle w:val="10"/>
          <w:rFonts w:ascii="Times New Roman" w:eastAsia="Times New Roman" w:hAnsi="Times New Roman" w:cs="Times New Roman"/>
          <w:kern w:val="0"/>
          <w:sz w:val="24"/>
          <w:szCs w:val="24"/>
        </w:rPr>
        <w:t xml:space="preserve">The model achieved an accuracy of </w:t>
      </w:r>
      <w:r>
        <w:rPr>
          <w:rStyle w:val="10"/>
          <w:rFonts w:ascii="Times New Roman" w:eastAsia="Times New Roman" w:hAnsi="Times New Roman" w:cs="Times New Roman"/>
          <w:b/>
          <w:bCs/>
          <w:kern w:val="0"/>
          <w:sz w:val="24"/>
          <w:szCs w:val="24"/>
        </w:rPr>
        <w:t>0.77</w:t>
      </w:r>
      <w:r>
        <w:rPr>
          <w:rStyle w:val="10"/>
          <w:rFonts w:ascii="Times New Roman" w:eastAsia="Times New Roman" w:hAnsi="Times New Roman" w:cs="Times New Roman"/>
          <w:kern w:val="0"/>
          <w:sz w:val="24"/>
          <w:szCs w:val="24"/>
        </w:rPr>
        <w:t>, meaning it correctly classified 77% of test videos.</w:t>
      </w:r>
    </w:p>
    <w:p w14:paraId="22FE1FE2" w14:textId="77777777" w:rsidR="00995CA3" w:rsidRDefault="00995CA3" w:rsidP="00995CA3">
      <w:pPr>
        <w:pStyle w:val="1"/>
        <w:numPr>
          <w:ilvl w:val="1"/>
          <w:numId w:val="38"/>
        </w:numPr>
        <w:bidi w:val="0"/>
        <w:spacing w:before="100" w:after="100" w:line="240" w:lineRule="auto"/>
      </w:pPr>
      <w:r>
        <w:rPr>
          <w:rStyle w:val="10"/>
          <w:rFonts w:ascii="Times New Roman" w:eastAsia="Times New Roman" w:hAnsi="Times New Roman" w:cs="Times New Roman"/>
          <w:kern w:val="0"/>
          <w:sz w:val="24"/>
          <w:szCs w:val="24"/>
        </w:rPr>
        <w:t xml:space="preserve">The loss was </w:t>
      </w:r>
      <w:r>
        <w:rPr>
          <w:rStyle w:val="10"/>
          <w:rFonts w:ascii="Times New Roman" w:eastAsia="Times New Roman" w:hAnsi="Times New Roman" w:cs="Times New Roman"/>
          <w:b/>
          <w:bCs/>
          <w:kern w:val="0"/>
          <w:sz w:val="24"/>
          <w:szCs w:val="24"/>
        </w:rPr>
        <w:t>0.83</w:t>
      </w:r>
      <w:r>
        <w:rPr>
          <w:rStyle w:val="10"/>
          <w:rFonts w:ascii="Times New Roman" w:eastAsia="Times New Roman" w:hAnsi="Times New Roman" w:cs="Times New Roman"/>
          <w:kern w:val="0"/>
          <w:sz w:val="24"/>
          <w:szCs w:val="24"/>
        </w:rPr>
        <w:t>, indicating there is room for improvement.</w:t>
      </w:r>
    </w:p>
    <w:p w14:paraId="0A19E4EA" w14:textId="77777777" w:rsidR="00995CA3" w:rsidRDefault="00995CA3" w:rsidP="00995CA3">
      <w:pPr>
        <w:pStyle w:val="1"/>
        <w:numPr>
          <w:ilvl w:val="1"/>
          <w:numId w:val="38"/>
        </w:numPr>
        <w:bidi w:val="0"/>
        <w:spacing w:before="100" w:after="100" w:line="240" w:lineRule="auto"/>
      </w:pPr>
      <w:r>
        <w:rPr>
          <w:rStyle w:val="10"/>
          <w:rFonts w:ascii="Times New Roman" w:eastAsia="Times New Roman" w:hAnsi="Times New Roman" w:cs="Times New Roman"/>
          <w:kern w:val="0"/>
          <w:sz w:val="24"/>
          <w:szCs w:val="24"/>
        </w:rPr>
        <w:t xml:space="preserve">According to the confusion matrix, the model correctly classified </w:t>
      </w:r>
      <w:r>
        <w:rPr>
          <w:rStyle w:val="10"/>
          <w:rFonts w:ascii="Times New Roman" w:eastAsia="Times New Roman" w:hAnsi="Times New Roman" w:cs="Times New Roman"/>
          <w:b/>
          <w:bCs/>
          <w:kern w:val="0"/>
          <w:sz w:val="24"/>
          <w:szCs w:val="24"/>
        </w:rPr>
        <w:t>21 videos</w:t>
      </w:r>
      <w:r>
        <w:rPr>
          <w:rStyle w:val="10"/>
          <w:rFonts w:ascii="Times New Roman" w:eastAsia="Times New Roman" w:hAnsi="Times New Roman" w:cs="Times New Roman"/>
          <w:kern w:val="0"/>
          <w:sz w:val="24"/>
          <w:szCs w:val="24"/>
        </w:rPr>
        <w:t xml:space="preserve"> and made </w:t>
      </w:r>
      <w:r>
        <w:rPr>
          <w:rStyle w:val="10"/>
          <w:rFonts w:ascii="Times New Roman" w:eastAsia="Times New Roman" w:hAnsi="Times New Roman" w:cs="Times New Roman"/>
          <w:b/>
          <w:bCs/>
          <w:kern w:val="0"/>
          <w:sz w:val="24"/>
          <w:szCs w:val="24"/>
        </w:rPr>
        <w:t>6 incorrect predictions</w:t>
      </w:r>
      <w:r>
        <w:rPr>
          <w:rStyle w:val="10"/>
          <w:rFonts w:ascii="Times New Roman" w:eastAsia="Times New Roman" w:hAnsi="Times New Roman" w:cs="Times New Roman"/>
          <w:kern w:val="0"/>
          <w:sz w:val="24"/>
          <w:szCs w:val="24"/>
        </w:rPr>
        <w:t>.</w:t>
      </w:r>
    </w:p>
    <w:p w14:paraId="1E6FA73F" w14:textId="77777777" w:rsidR="00995CA3" w:rsidRDefault="00995CA3" w:rsidP="00995CA3">
      <w:pPr>
        <w:pStyle w:val="1"/>
        <w:numPr>
          <w:ilvl w:val="0"/>
          <w:numId w:val="38"/>
        </w:numPr>
        <w:bidi w:val="0"/>
        <w:spacing w:before="100" w:after="100" w:line="240" w:lineRule="auto"/>
      </w:pPr>
      <w:r>
        <w:rPr>
          <w:rStyle w:val="10"/>
          <w:rFonts w:ascii="Times New Roman" w:eastAsia="Times New Roman" w:hAnsi="Times New Roman" w:cs="Times New Roman"/>
          <w:b/>
          <w:bCs/>
          <w:kern w:val="0"/>
          <w:sz w:val="24"/>
          <w:szCs w:val="24"/>
        </w:rPr>
        <w:t>Classification Report:</w:t>
      </w:r>
    </w:p>
    <w:p w14:paraId="3C6FE53E" w14:textId="77777777" w:rsidR="00995CA3" w:rsidRDefault="00995CA3" w:rsidP="00995CA3">
      <w:pPr>
        <w:pStyle w:val="1"/>
        <w:numPr>
          <w:ilvl w:val="1"/>
          <w:numId w:val="38"/>
        </w:numPr>
        <w:bidi w:val="0"/>
        <w:spacing w:before="100" w:after="100" w:line="240" w:lineRule="auto"/>
      </w:pPr>
      <w:r>
        <w:rPr>
          <w:rStyle w:val="10"/>
          <w:rFonts w:ascii="Times New Roman" w:eastAsia="Times New Roman" w:hAnsi="Times New Roman" w:cs="Times New Roman"/>
          <w:b/>
          <w:bCs/>
          <w:kern w:val="0"/>
          <w:sz w:val="24"/>
          <w:szCs w:val="24"/>
        </w:rPr>
        <w:t>Precision</w:t>
      </w:r>
      <w:r>
        <w:rPr>
          <w:rStyle w:val="10"/>
          <w:rFonts w:ascii="Times New Roman" w:eastAsia="Times New Roman" w:hAnsi="Times New Roman" w:cs="Times New Roman"/>
          <w:kern w:val="0"/>
          <w:sz w:val="24"/>
          <w:szCs w:val="24"/>
        </w:rPr>
        <w:t xml:space="preserve"> (the proportion of positive predictions that were correct):</w:t>
      </w:r>
    </w:p>
    <w:p w14:paraId="2BBA4EB2" w14:textId="77777777" w:rsidR="00995CA3" w:rsidRDefault="00995CA3" w:rsidP="00995CA3">
      <w:pPr>
        <w:pStyle w:val="1"/>
        <w:numPr>
          <w:ilvl w:val="2"/>
          <w:numId w:val="38"/>
        </w:numPr>
        <w:bidi w:val="0"/>
        <w:spacing w:before="100" w:after="100" w:line="240" w:lineRule="auto"/>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Non-violence (Class 0): 0.86</w:t>
      </w:r>
    </w:p>
    <w:p w14:paraId="2569CDF8" w14:textId="77777777" w:rsidR="00995CA3" w:rsidRDefault="00995CA3" w:rsidP="00995CA3">
      <w:pPr>
        <w:pStyle w:val="1"/>
        <w:numPr>
          <w:ilvl w:val="2"/>
          <w:numId w:val="38"/>
        </w:numPr>
        <w:bidi w:val="0"/>
        <w:spacing w:before="100" w:after="100" w:line="240" w:lineRule="auto"/>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Violence (Class 1): 0.69</w:t>
      </w:r>
    </w:p>
    <w:p w14:paraId="670F6B9F" w14:textId="77777777" w:rsidR="00995CA3" w:rsidRDefault="00995CA3" w:rsidP="00995CA3">
      <w:pPr>
        <w:pStyle w:val="1"/>
        <w:numPr>
          <w:ilvl w:val="1"/>
          <w:numId w:val="38"/>
        </w:numPr>
        <w:bidi w:val="0"/>
        <w:spacing w:before="100" w:after="100" w:line="240" w:lineRule="auto"/>
      </w:pPr>
      <w:r>
        <w:rPr>
          <w:rStyle w:val="10"/>
          <w:rFonts w:ascii="Times New Roman" w:eastAsia="Times New Roman" w:hAnsi="Times New Roman" w:cs="Times New Roman"/>
          <w:b/>
          <w:bCs/>
          <w:kern w:val="0"/>
          <w:sz w:val="24"/>
          <w:szCs w:val="24"/>
        </w:rPr>
        <w:t>Recall</w:t>
      </w:r>
      <w:r>
        <w:rPr>
          <w:rStyle w:val="10"/>
          <w:rFonts w:ascii="Times New Roman" w:eastAsia="Times New Roman" w:hAnsi="Times New Roman" w:cs="Times New Roman"/>
          <w:kern w:val="0"/>
          <w:sz w:val="24"/>
          <w:szCs w:val="24"/>
        </w:rPr>
        <w:t xml:space="preserve"> (the proportion of actual positives correctly identified):</w:t>
      </w:r>
    </w:p>
    <w:p w14:paraId="55A0AC5F" w14:textId="77777777" w:rsidR="00995CA3" w:rsidRDefault="00995CA3" w:rsidP="00995CA3">
      <w:pPr>
        <w:pStyle w:val="1"/>
        <w:numPr>
          <w:ilvl w:val="2"/>
          <w:numId w:val="38"/>
        </w:numPr>
        <w:bidi w:val="0"/>
        <w:spacing w:before="100" w:after="100" w:line="240" w:lineRule="auto"/>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Non-violence (Class 0): 0.75</w:t>
      </w:r>
    </w:p>
    <w:p w14:paraId="10018AC9" w14:textId="77777777" w:rsidR="00995CA3" w:rsidRDefault="00995CA3" w:rsidP="00995CA3">
      <w:pPr>
        <w:pStyle w:val="1"/>
        <w:numPr>
          <w:ilvl w:val="2"/>
          <w:numId w:val="38"/>
        </w:numPr>
        <w:bidi w:val="0"/>
        <w:spacing w:before="100" w:after="100" w:line="240" w:lineRule="auto"/>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Violence (Class 1): 0.82</w:t>
      </w:r>
    </w:p>
    <w:p w14:paraId="2636056E" w14:textId="77777777" w:rsidR="00995CA3" w:rsidRDefault="00995CA3" w:rsidP="00995CA3">
      <w:pPr>
        <w:pStyle w:val="1"/>
        <w:numPr>
          <w:ilvl w:val="1"/>
          <w:numId w:val="38"/>
        </w:numPr>
        <w:bidi w:val="0"/>
        <w:spacing w:before="100" w:after="100" w:line="240" w:lineRule="auto"/>
      </w:pPr>
      <w:r>
        <w:rPr>
          <w:rStyle w:val="10"/>
          <w:rFonts w:ascii="Times New Roman" w:eastAsia="Times New Roman" w:hAnsi="Times New Roman" w:cs="Times New Roman"/>
          <w:b/>
          <w:bCs/>
          <w:kern w:val="0"/>
          <w:sz w:val="24"/>
          <w:szCs w:val="24"/>
        </w:rPr>
        <w:t>F1-Score</w:t>
      </w:r>
      <w:r>
        <w:rPr>
          <w:rStyle w:val="10"/>
          <w:rFonts w:ascii="Times New Roman" w:eastAsia="Times New Roman" w:hAnsi="Times New Roman" w:cs="Times New Roman"/>
          <w:kern w:val="0"/>
          <w:sz w:val="24"/>
          <w:szCs w:val="24"/>
        </w:rPr>
        <w:t xml:space="preserve"> (the balance between precision and recall):</w:t>
      </w:r>
    </w:p>
    <w:p w14:paraId="017B2096" w14:textId="77777777" w:rsidR="00995CA3" w:rsidRDefault="00995CA3" w:rsidP="00995CA3">
      <w:pPr>
        <w:pStyle w:val="1"/>
        <w:numPr>
          <w:ilvl w:val="2"/>
          <w:numId w:val="38"/>
        </w:numPr>
        <w:bidi w:val="0"/>
        <w:spacing w:before="100" w:after="100" w:line="240" w:lineRule="auto"/>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Non-violence (Class 0): 0.80</w:t>
      </w:r>
    </w:p>
    <w:p w14:paraId="6B9DC2E0" w14:textId="77777777" w:rsidR="00995CA3" w:rsidRDefault="00995CA3" w:rsidP="00995CA3">
      <w:pPr>
        <w:pStyle w:val="1"/>
        <w:numPr>
          <w:ilvl w:val="2"/>
          <w:numId w:val="38"/>
        </w:numPr>
        <w:bidi w:val="0"/>
        <w:spacing w:before="100" w:after="100" w:line="240" w:lineRule="auto"/>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Violence (Class 1): 0.75</w:t>
      </w:r>
    </w:p>
    <w:p w14:paraId="1E4A07E9" w14:textId="77777777" w:rsidR="00995CA3" w:rsidRDefault="00995CA3" w:rsidP="00995CA3">
      <w:pPr>
        <w:pStyle w:val="1"/>
        <w:bidi w:val="0"/>
        <w:spacing w:before="100" w:after="100" w:line="240" w:lineRule="auto"/>
      </w:pPr>
      <w:r>
        <w:rPr>
          <w:rStyle w:val="10"/>
          <w:rFonts w:ascii="Times New Roman" w:eastAsia="Times New Roman" w:hAnsi="Times New Roman" w:cs="Times New Roman"/>
          <w:b/>
          <w:bCs/>
          <w:kern w:val="0"/>
          <w:sz w:val="40"/>
          <w:szCs w:val="40"/>
        </w:rPr>
        <w:t>6. Challenges and Future Improvements:</w:t>
      </w:r>
      <w:r>
        <w:rPr>
          <w:rStyle w:val="10"/>
          <w:rFonts w:ascii="Times New Roman" w:eastAsia="Times New Roman" w:hAnsi="Times New Roman" w:cs="Times New Roman"/>
          <w:kern w:val="0"/>
          <w:sz w:val="24"/>
          <w:szCs w:val="24"/>
        </w:rPr>
        <w:t xml:space="preserve"> </w:t>
      </w:r>
    </w:p>
    <w:p w14:paraId="191E3051" w14:textId="77777777" w:rsidR="00995CA3" w:rsidRDefault="00995CA3" w:rsidP="00995CA3">
      <w:pPr>
        <w:pStyle w:val="1"/>
        <w:bidi w:val="0"/>
        <w:spacing w:before="100" w:after="100" w:line="240" w:lineRule="auto"/>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Several challenges were encountered during the study:</w:t>
      </w:r>
    </w:p>
    <w:p w14:paraId="36304F85" w14:textId="77777777" w:rsidR="00995CA3" w:rsidRDefault="00995CA3" w:rsidP="00995CA3">
      <w:pPr>
        <w:pStyle w:val="1"/>
        <w:numPr>
          <w:ilvl w:val="0"/>
          <w:numId w:val="39"/>
        </w:numPr>
        <w:bidi w:val="0"/>
        <w:spacing w:before="100" w:after="100" w:line="240" w:lineRule="auto"/>
      </w:pPr>
      <w:r>
        <w:rPr>
          <w:rStyle w:val="10"/>
          <w:rFonts w:ascii="Times New Roman" w:eastAsia="Times New Roman" w:hAnsi="Times New Roman" w:cs="Times New Roman"/>
          <w:b/>
          <w:bCs/>
          <w:kern w:val="0"/>
          <w:sz w:val="24"/>
          <w:szCs w:val="24"/>
        </w:rPr>
        <w:lastRenderedPageBreak/>
        <w:t>Video Preprocessing Issues:</w:t>
      </w:r>
      <w:r>
        <w:rPr>
          <w:rStyle w:val="10"/>
          <w:rFonts w:ascii="Times New Roman" w:eastAsia="Times New Roman" w:hAnsi="Times New Roman" w:cs="Times New Roman"/>
          <w:kern w:val="0"/>
          <w:sz w:val="24"/>
          <w:szCs w:val="24"/>
        </w:rPr>
        <w:t xml:space="preserve"> Some videos could not be processed due to issues like corruption or missing frames.</w:t>
      </w:r>
    </w:p>
    <w:p w14:paraId="76676EB7" w14:textId="77777777" w:rsidR="00995CA3" w:rsidRDefault="00995CA3" w:rsidP="00995CA3">
      <w:pPr>
        <w:pStyle w:val="1"/>
        <w:numPr>
          <w:ilvl w:val="0"/>
          <w:numId w:val="39"/>
        </w:numPr>
        <w:bidi w:val="0"/>
        <w:spacing w:before="100" w:after="100" w:line="240" w:lineRule="auto"/>
      </w:pPr>
      <w:r>
        <w:rPr>
          <w:rStyle w:val="10"/>
          <w:rFonts w:ascii="Times New Roman" w:eastAsia="Times New Roman" w:hAnsi="Times New Roman" w:cs="Times New Roman"/>
          <w:b/>
          <w:bCs/>
          <w:kern w:val="0"/>
          <w:sz w:val="24"/>
          <w:szCs w:val="24"/>
        </w:rPr>
        <w:t>Unbalanced Dataset:</w:t>
      </w:r>
      <w:r>
        <w:rPr>
          <w:rStyle w:val="10"/>
          <w:rFonts w:ascii="Times New Roman" w:eastAsia="Times New Roman" w:hAnsi="Times New Roman" w:cs="Times New Roman"/>
          <w:kern w:val="0"/>
          <w:sz w:val="24"/>
          <w:szCs w:val="24"/>
        </w:rPr>
        <w:t xml:space="preserve"> The dataset contained unequal amounts of violence and non-violence videos, which may have impacted performance.</w:t>
      </w:r>
    </w:p>
    <w:p w14:paraId="790F54AB" w14:textId="77777777" w:rsidR="00995CA3" w:rsidRDefault="00995CA3" w:rsidP="00995CA3">
      <w:pPr>
        <w:pStyle w:val="1"/>
        <w:bidi w:val="0"/>
        <w:spacing w:before="100" w:after="100" w:line="240" w:lineRule="auto"/>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To address these issues, future work could involve:</w:t>
      </w:r>
    </w:p>
    <w:p w14:paraId="5C301D6E" w14:textId="77777777" w:rsidR="00995CA3" w:rsidRDefault="00995CA3" w:rsidP="00995CA3">
      <w:pPr>
        <w:pStyle w:val="1"/>
        <w:numPr>
          <w:ilvl w:val="0"/>
          <w:numId w:val="40"/>
        </w:numPr>
        <w:bidi w:val="0"/>
        <w:spacing w:before="100" w:after="100" w:line="240" w:lineRule="auto"/>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Expanding the dataset by adding more diverse and high-quality videos.</w:t>
      </w:r>
    </w:p>
    <w:p w14:paraId="3CE5E1CC" w14:textId="77777777" w:rsidR="00995CA3" w:rsidRDefault="00995CA3" w:rsidP="00995CA3">
      <w:pPr>
        <w:pStyle w:val="1"/>
        <w:numPr>
          <w:ilvl w:val="0"/>
          <w:numId w:val="40"/>
        </w:numPr>
        <w:bidi w:val="0"/>
        <w:spacing w:before="100" w:after="100" w:line="240" w:lineRule="auto"/>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Experimenting with advanced model architectures to improve accuracy and robustness.</w:t>
      </w:r>
    </w:p>
    <w:p w14:paraId="5A142AF8" w14:textId="77777777" w:rsidR="00995CA3" w:rsidRDefault="00995CA3" w:rsidP="00995CA3">
      <w:pPr>
        <w:pStyle w:val="1"/>
        <w:bidi w:val="0"/>
        <w:spacing w:before="100" w:after="100" w:line="240" w:lineRule="auto"/>
      </w:pPr>
      <w:r>
        <w:rPr>
          <w:rStyle w:val="10"/>
          <w:rFonts w:ascii="Times New Roman" w:eastAsia="Times New Roman" w:hAnsi="Times New Roman" w:cs="Times New Roman"/>
          <w:b/>
          <w:bCs/>
          <w:kern w:val="0"/>
          <w:sz w:val="40"/>
          <w:szCs w:val="40"/>
        </w:rPr>
        <w:t>7. Discussion Related to Study Objectives:</w:t>
      </w:r>
      <w:r>
        <w:rPr>
          <w:rStyle w:val="10"/>
          <w:rFonts w:ascii="Times New Roman" w:eastAsia="Times New Roman" w:hAnsi="Times New Roman" w:cs="Times New Roman"/>
          <w:kern w:val="0"/>
          <w:sz w:val="40"/>
          <w:szCs w:val="40"/>
        </w:rPr>
        <w:t xml:space="preserve"> </w:t>
      </w:r>
    </w:p>
    <w:p w14:paraId="52C16075" w14:textId="77777777" w:rsidR="00995CA3" w:rsidRDefault="00995CA3" w:rsidP="00995CA3">
      <w:pPr>
        <w:pStyle w:val="1"/>
        <w:bidi w:val="0"/>
        <w:spacing w:before="100" w:after="100" w:line="240" w:lineRule="auto"/>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The primary objective of this study was to create a model capable of classifying videos as either violence or non-violence. The results suggest the model achieved this goal with an accuracy of 77%. Notably, the model performed better at classifying non-violence videos (with higher precision) and showed strong recall for violence videos. This indicates that the model was more reliable in detecting non-violence content but also had a good ability to identify violence when it appeared.</w:t>
      </w:r>
    </w:p>
    <w:p w14:paraId="5F9E45B7" w14:textId="77777777" w:rsidR="00995CA3" w:rsidRDefault="00995CA3" w:rsidP="00995CA3">
      <w:pPr>
        <w:pStyle w:val="1"/>
        <w:bidi w:val="0"/>
        <w:spacing w:before="100" w:after="100" w:line="240" w:lineRule="auto"/>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The study also identified a few challenges, such as issues with video preprocessing and the unbalanced dataset, which highlight the importance of improving data quality and diversity in future research.</w:t>
      </w:r>
    </w:p>
    <w:p w14:paraId="55E555D2" w14:textId="77777777" w:rsidR="00995CA3" w:rsidRDefault="00995CA3" w:rsidP="00995CA3">
      <w:pPr>
        <w:pStyle w:val="1"/>
        <w:bidi w:val="0"/>
        <w:spacing w:before="100" w:after="100" w:line="240" w:lineRule="auto"/>
      </w:pPr>
      <w:r>
        <w:rPr>
          <w:rStyle w:val="10"/>
          <w:rFonts w:ascii="Times New Roman" w:eastAsia="Times New Roman" w:hAnsi="Times New Roman" w:cs="Times New Roman"/>
          <w:b/>
          <w:bCs/>
          <w:kern w:val="0"/>
          <w:sz w:val="40"/>
          <w:szCs w:val="40"/>
        </w:rPr>
        <w:t>8. Discussion on the Proposed Model:</w:t>
      </w:r>
      <w:r>
        <w:rPr>
          <w:rStyle w:val="10"/>
          <w:rFonts w:ascii="Times New Roman" w:eastAsia="Times New Roman" w:hAnsi="Times New Roman" w:cs="Times New Roman"/>
          <w:kern w:val="0"/>
          <w:sz w:val="24"/>
          <w:szCs w:val="24"/>
        </w:rPr>
        <w:t xml:space="preserve"> </w:t>
      </w:r>
    </w:p>
    <w:p w14:paraId="5A1A390C" w14:textId="77777777" w:rsidR="00995CA3" w:rsidRDefault="00995CA3" w:rsidP="00995CA3">
      <w:pPr>
        <w:pStyle w:val="1"/>
        <w:bidi w:val="0"/>
        <w:spacing w:before="100" w:after="100" w:line="240" w:lineRule="auto"/>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The proposed model used a combination of Conv3D layers and LSTM layers to learn both spatial and temporal features from the videos. The architecture performed well, achieving a 77% accuracy. While the model showed promising results, the challenges with unbalanced data and video preprocessing suggest areas for improvement.</w:t>
      </w:r>
    </w:p>
    <w:p w14:paraId="3B0B6072" w14:textId="77777777" w:rsidR="00995CA3" w:rsidRDefault="00995CA3" w:rsidP="00995CA3">
      <w:pPr>
        <w:pStyle w:val="1"/>
        <w:bidi w:val="0"/>
        <w:spacing w:before="100" w:after="100" w:line="240" w:lineRule="auto"/>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The hypothesis that the model could learn patterns from short video clips was confirmed. However, refining the dataset and experimenting with more sophisticated architectures could lead to improved performance in future iterations.</w:t>
      </w:r>
    </w:p>
    <w:p w14:paraId="3E7FBC26" w14:textId="77777777" w:rsidR="00995CA3" w:rsidRDefault="00995CA3" w:rsidP="00995CA3">
      <w:pPr>
        <w:pStyle w:val="1"/>
        <w:bidi w:val="0"/>
        <w:spacing w:before="100" w:after="100" w:line="240" w:lineRule="auto"/>
      </w:pPr>
      <w:r>
        <w:rPr>
          <w:rStyle w:val="10"/>
          <w:rFonts w:ascii="Times New Roman" w:eastAsia="Times New Roman" w:hAnsi="Times New Roman" w:cs="Times New Roman"/>
          <w:b/>
          <w:bCs/>
          <w:kern w:val="0"/>
          <w:sz w:val="40"/>
          <w:szCs w:val="40"/>
        </w:rPr>
        <w:t>Summary</w:t>
      </w:r>
      <w:r>
        <w:rPr>
          <w:rStyle w:val="10"/>
          <w:rFonts w:ascii="Times New Roman" w:eastAsia="Times New Roman" w:hAnsi="Times New Roman" w:cs="Times New Roman"/>
          <w:b/>
          <w:bCs/>
          <w:kern w:val="0"/>
          <w:sz w:val="24"/>
          <w:szCs w:val="24"/>
        </w:rPr>
        <w:t>:</w:t>
      </w:r>
      <w:r>
        <w:rPr>
          <w:rStyle w:val="10"/>
          <w:rFonts w:ascii="Times New Roman" w:eastAsia="Times New Roman" w:hAnsi="Times New Roman" w:cs="Times New Roman"/>
          <w:kern w:val="0"/>
          <w:sz w:val="24"/>
          <w:szCs w:val="24"/>
        </w:rPr>
        <w:t xml:space="preserve"> </w:t>
      </w:r>
    </w:p>
    <w:p w14:paraId="4561C343" w14:textId="77777777" w:rsidR="00995CA3" w:rsidRDefault="00995CA3" w:rsidP="00995CA3">
      <w:pPr>
        <w:pStyle w:val="1"/>
        <w:bidi w:val="0"/>
        <w:spacing w:before="100" w:after="100" w:line="240" w:lineRule="auto"/>
        <w:rPr>
          <w:rFonts w:ascii="Times New Roman" w:eastAsia="Times New Roman" w:hAnsi="Times New Roman" w:cs="Times New Roman"/>
          <w:kern w:val="0"/>
          <w:sz w:val="24"/>
          <w:szCs w:val="24"/>
        </w:rPr>
      </w:pPr>
      <w:r>
        <w:rPr>
          <w:rFonts w:ascii="Times New Roman" w:eastAsia="Times New Roman" w:hAnsi="Times New Roman" w:cs="Times New Roman"/>
          <w:kern w:val="0"/>
          <w:sz w:val="24"/>
          <w:szCs w:val="24"/>
        </w:rPr>
        <w:t>This study aimed to build a video classification model to differentiate between violence and non-violence content. The analysis revealed that violence videos were typically shorter than non-violence videos. The model achieved an accuracy of 77%, with solid performance in precision, recall, and F1-score for non-violence videos and slightly lower performance for violence videos. While the model showed promising results, challenges like unbalanced data and preprocessing issues were noted. Future improvements could include enhancing the dataset and exploring alternative architectures to improve the model's performance and generalization.</w:t>
      </w:r>
    </w:p>
    <w:p w14:paraId="528CC9CA" w14:textId="77777777" w:rsidR="00995CA3" w:rsidRDefault="00995CA3" w:rsidP="00995CA3">
      <w:pPr>
        <w:pStyle w:val="1"/>
        <w:bidi w:val="0"/>
        <w:rPr>
          <w:rFonts w:ascii="Calibri" w:eastAsia="Calibri" w:hAnsi="Calibri"/>
          <w:kern w:val="0"/>
        </w:rPr>
      </w:pPr>
    </w:p>
    <w:p w14:paraId="7E262C29" w14:textId="77777777" w:rsidR="00995CA3" w:rsidRDefault="00995CA3" w:rsidP="00995CA3">
      <w:pPr>
        <w:pStyle w:val="1"/>
        <w:jc w:val="right"/>
      </w:pPr>
    </w:p>
    <w:p w14:paraId="3B0B376F" w14:textId="77777777" w:rsidR="0099386C" w:rsidRDefault="0099386C" w:rsidP="00217F28">
      <w:pPr>
        <w:widowControl w:val="0"/>
        <w:tabs>
          <w:tab w:val="left" w:leader="hyphen" w:pos="7938"/>
        </w:tabs>
        <w:rPr>
          <w:szCs w:val="26"/>
        </w:rPr>
      </w:pPr>
    </w:p>
    <w:p w14:paraId="385A8194" w14:textId="77777777" w:rsidR="007F76A4" w:rsidRPr="00270DFC" w:rsidRDefault="007F76A4" w:rsidP="00C101FB">
      <w:pPr>
        <w:widowControl w:val="0"/>
        <w:tabs>
          <w:tab w:val="left" w:leader="hyphen" w:pos="7938"/>
        </w:tabs>
        <w:rPr>
          <w:b/>
          <w:bCs/>
          <w:szCs w:val="26"/>
        </w:rPr>
      </w:pPr>
    </w:p>
    <w:p w14:paraId="0329E5F5" w14:textId="77777777" w:rsidR="003053AE" w:rsidRPr="00270DFC" w:rsidRDefault="003053AE" w:rsidP="00C101FB">
      <w:pPr>
        <w:widowControl w:val="0"/>
        <w:tabs>
          <w:tab w:val="left" w:leader="hyphen" w:pos="7938"/>
        </w:tabs>
        <w:rPr>
          <w:b/>
          <w:bCs/>
          <w:szCs w:val="26"/>
        </w:rPr>
      </w:pPr>
      <w:r w:rsidRPr="00270DFC">
        <w:rPr>
          <w:smallCaps/>
          <w:szCs w:val="26"/>
        </w:rPr>
        <w:t xml:space="preserve">Chapter </w:t>
      </w:r>
      <w:r>
        <w:rPr>
          <w:smallCaps/>
          <w:szCs w:val="26"/>
        </w:rPr>
        <w:t>Six</w:t>
      </w:r>
      <w:r w:rsidRPr="00270DFC">
        <w:rPr>
          <w:szCs w:val="26"/>
        </w:rPr>
        <w:t>:</w:t>
      </w:r>
    </w:p>
    <w:p w14:paraId="79679DA6" w14:textId="77777777" w:rsidR="003053AE" w:rsidRPr="00270DFC" w:rsidRDefault="003053AE" w:rsidP="00284D35">
      <w:pPr>
        <w:widowControl w:val="0"/>
        <w:tabs>
          <w:tab w:val="left" w:leader="hyphen" w:pos="7938"/>
        </w:tabs>
        <w:spacing w:before="120" w:after="120"/>
        <w:rPr>
          <w:b/>
          <w:bCs/>
          <w:szCs w:val="26"/>
        </w:rPr>
      </w:pPr>
      <w:r w:rsidRPr="003053AE">
        <w:rPr>
          <w:smallCaps/>
          <w:szCs w:val="26"/>
        </w:rPr>
        <w:t>Conclusions</w:t>
      </w:r>
      <w:r w:rsidR="00640394">
        <w:rPr>
          <w:smallCaps/>
          <w:szCs w:val="26"/>
        </w:rPr>
        <w:t xml:space="preserve"> AND FUTURE WORK</w:t>
      </w:r>
    </w:p>
    <w:p w14:paraId="1717EB9C" w14:textId="77777777" w:rsidR="003053AE" w:rsidRDefault="003053AE" w:rsidP="00284D35">
      <w:pPr>
        <w:widowControl w:val="0"/>
        <w:tabs>
          <w:tab w:val="left" w:leader="hyphen" w:pos="7938"/>
        </w:tabs>
        <w:spacing w:line="360" w:lineRule="auto"/>
        <w:ind w:left="426"/>
        <w:rPr>
          <w:b/>
          <w:bCs/>
        </w:rPr>
      </w:pPr>
      <w:r w:rsidRPr="00284D35">
        <w:t>6.</w:t>
      </w:r>
      <w:r w:rsidR="00A0661A" w:rsidRPr="00284D35">
        <w:t>1</w:t>
      </w:r>
      <w:r w:rsidRPr="00284D35">
        <w:t xml:space="preserve"> Conclusion</w:t>
      </w:r>
      <w:r w:rsidRPr="00284D35">
        <w:tab/>
        <w:t>6</w:t>
      </w:r>
    </w:p>
    <w:p w14:paraId="682EC377" w14:textId="77777777" w:rsidR="004C7CD1" w:rsidRPr="004C7CD1" w:rsidRDefault="004C7CD1" w:rsidP="00284D35">
      <w:pPr>
        <w:widowControl w:val="0"/>
        <w:tabs>
          <w:tab w:val="left" w:leader="hyphen" w:pos="7938"/>
        </w:tabs>
        <w:spacing w:line="360" w:lineRule="auto"/>
        <w:ind w:left="426"/>
        <w:rPr>
          <w:b/>
          <w:bCs/>
        </w:rPr>
      </w:pPr>
    </w:p>
    <w:p w14:paraId="1D74AC7C" w14:textId="5F5D8762" w:rsidR="008147A1" w:rsidRPr="004C7CD1" w:rsidRDefault="009D0A4C" w:rsidP="004C7CD1">
      <w:pPr>
        <w:widowControl w:val="0"/>
        <w:tabs>
          <w:tab w:val="left" w:leader="hyphen" w:pos="7938"/>
        </w:tabs>
        <w:spacing w:line="360" w:lineRule="auto"/>
        <w:rPr>
          <w:b/>
          <w:bCs/>
        </w:rPr>
      </w:pPr>
      <w:r w:rsidRPr="004C7CD1">
        <w:t xml:space="preserve">In conclusion we devolved an AI video classification model that classifies </w:t>
      </w:r>
      <w:r w:rsidR="004C7CD1">
        <w:t xml:space="preserve">short videos (5s-20s) </w:t>
      </w:r>
      <w:r w:rsidR="004C7CD1" w:rsidRPr="004C7CD1">
        <w:t>videos</w:t>
      </w:r>
      <w:r w:rsidR="004C7CD1">
        <w:t xml:space="preserve"> into two categories ( violence , non-violence ) using Convolutional Neural Network (CNNs)  Algorithm  conv3D which is used to   and Long Short-term Memory (LSTM)</w:t>
      </w:r>
    </w:p>
    <w:p w14:paraId="3A73911F" w14:textId="77777777" w:rsidR="004C7CD1" w:rsidRPr="00284D35" w:rsidRDefault="004C7CD1" w:rsidP="004C7CD1">
      <w:pPr>
        <w:widowControl w:val="0"/>
        <w:tabs>
          <w:tab w:val="left" w:leader="hyphen" w:pos="7938"/>
        </w:tabs>
        <w:spacing w:line="360" w:lineRule="auto"/>
        <w:rPr>
          <w:b/>
          <w:bCs/>
        </w:rPr>
      </w:pPr>
    </w:p>
    <w:p w14:paraId="0BB68549" w14:textId="5525C0A9" w:rsidR="0099386C" w:rsidRDefault="0099386C" w:rsidP="006E5A77">
      <w:pPr>
        <w:widowControl w:val="0"/>
        <w:tabs>
          <w:tab w:val="left" w:leader="hyphen" w:pos="7938"/>
        </w:tabs>
        <w:spacing w:line="360" w:lineRule="auto"/>
        <w:ind w:left="426"/>
        <w:rPr>
          <w:b/>
          <w:bCs/>
        </w:rPr>
      </w:pPr>
      <w:r w:rsidRPr="00284D35">
        <w:t>6.2 Contribution</w:t>
      </w:r>
      <w:r w:rsidR="00284D35">
        <w:t>s</w:t>
      </w:r>
      <w:r w:rsidRPr="00284D35">
        <w:t xml:space="preserve"> and implication</w:t>
      </w:r>
      <w:r w:rsidR="00284D35">
        <w:t>s</w:t>
      </w:r>
      <w:r w:rsidRPr="00284D35">
        <w:t xml:space="preserve"> of the study</w:t>
      </w:r>
      <w:r w:rsidR="00284D35">
        <w:t>--------------------------------------6</w:t>
      </w:r>
    </w:p>
    <w:p w14:paraId="3476FB50" w14:textId="77777777" w:rsidR="008147A1" w:rsidRDefault="008147A1" w:rsidP="00284D35">
      <w:pPr>
        <w:widowControl w:val="0"/>
        <w:tabs>
          <w:tab w:val="left" w:leader="hyphen" w:pos="7938"/>
        </w:tabs>
        <w:spacing w:line="360" w:lineRule="auto"/>
        <w:ind w:left="426"/>
        <w:rPr>
          <w:b/>
          <w:bCs/>
        </w:rPr>
      </w:pPr>
    </w:p>
    <w:p w14:paraId="26D67EF9" w14:textId="1510381F" w:rsidR="003B330E" w:rsidRDefault="003B330E" w:rsidP="00AA0481">
      <w:pPr>
        <w:widowControl w:val="0"/>
        <w:tabs>
          <w:tab w:val="left" w:leader="hyphen" w:pos="7938"/>
        </w:tabs>
        <w:spacing w:line="360" w:lineRule="auto"/>
        <w:ind w:left="426"/>
        <w:rPr>
          <w:b/>
          <w:bCs/>
        </w:rPr>
      </w:pPr>
      <w:r>
        <w:t>This pro</w:t>
      </w:r>
      <w:r w:rsidR="00AA0481">
        <w:t xml:space="preserve">ject contribute to the safety of children and to create a safe community environment for young kids and to protect them from the danger of TV coming from someone who is deeply traumatized from watching Sally’s Cartoon show </w:t>
      </w:r>
      <w:r w:rsidR="00AA0481">
        <w:rPr>
          <w:rFonts w:hint="cs"/>
          <w:rtl/>
        </w:rPr>
        <w:t xml:space="preserve">(كرتون سالي) </w:t>
      </w:r>
      <w:r w:rsidR="00AA0481">
        <w:t xml:space="preserve"> as a kid. To the point my family deleted spacetoon channel from the whole TV </w:t>
      </w:r>
    </w:p>
    <w:p w14:paraId="4ED0B1E0" w14:textId="77777777" w:rsidR="00AA0481" w:rsidRPr="00284D35" w:rsidRDefault="00AA0481" w:rsidP="00AA0481">
      <w:pPr>
        <w:widowControl w:val="0"/>
        <w:tabs>
          <w:tab w:val="left" w:leader="hyphen" w:pos="7938"/>
        </w:tabs>
        <w:spacing w:line="360" w:lineRule="auto"/>
        <w:ind w:left="426"/>
        <w:rPr>
          <w:b/>
          <w:bCs/>
        </w:rPr>
      </w:pPr>
    </w:p>
    <w:p w14:paraId="7423EB2D" w14:textId="77777777" w:rsidR="0099386C" w:rsidRDefault="0099386C" w:rsidP="00284D35">
      <w:pPr>
        <w:widowControl w:val="0"/>
        <w:tabs>
          <w:tab w:val="left" w:leader="hyphen" w:pos="7938"/>
        </w:tabs>
        <w:spacing w:line="360" w:lineRule="auto"/>
        <w:ind w:left="426"/>
        <w:rPr>
          <w:b/>
          <w:bCs/>
        </w:rPr>
      </w:pPr>
      <w:r w:rsidRPr="00284D35">
        <w:t>6.3 Limitations of the study</w:t>
      </w:r>
      <w:r w:rsidR="00284D35">
        <w:t>-------------------------------------------------------------6</w:t>
      </w:r>
      <w:r w:rsidRPr="00284D35">
        <w:t xml:space="preserve"> </w:t>
      </w:r>
    </w:p>
    <w:p w14:paraId="11B56F0B" w14:textId="77777777" w:rsidR="00502276" w:rsidRDefault="00502276" w:rsidP="00284D35">
      <w:pPr>
        <w:widowControl w:val="0"/>
        <w:tabs>
          <w:tab w:val="left" w:leader="hyphen" w:pos="7938"/>
        </w:tabs>
        <w:spacing w:line="360" w:lineRule="auto"/>
        <w:ind w:left="426"/>
        <w:rPr>
          <w:b/>
          <w:bCs/>
        </w:rPr>
      </w:pPr>
    </w:p>
    <w:p w14:paraId="763F4091" w14:textId="7759EBA6" w:rsidR="0039660D" w:rsidRDefault="0039660D" w:rsidP="00284D35">
      <w:pPr>
        <w:widowControl w:val="0"/>
        <w:tabs>
          <w:tab w:val="left" w:leader="hyphen" w:pos="7938"/>
        </w:tabs>
        <w:spacing w:line="360" w:lineRule="auto"/>
        <w:ind w:left="426"/>
        <w:rPr>
          <w:b/>
          <w:bCs/>
        </w:rPr>
      </w:pPr>
      <w:r>
        <w:t>This project was trained only on detection violent frames meaning if a video contain violent audio content it well not be detected using our model. Also,</w:t>
      </w:r>
    </w:p>
    <w:p w14:paraId="71E3F2E1" w14:textId="6441F6AB" w:rsidR="008147A1" w:rsidRDefault="00502276" w:rsidP="00284D35">
      <w:pPr>
        <w:widowControl w:val="0"/>
        <w:tabs>
          <w:tab w:val="left" w:leader="hyphen" w:pos="7938"/>
        </w:tabs>
        <w:spacing w:line="360" w:lineRule="auto"/>
        <w:ind w:left="426"/>
        <w:rPr>
          <w:b/>
          <w:bCs/>
        </w:rPr>
      </w:pPr>
      <w:r>
        <w:t xml:space="preserve">This tool is not integrated yet to be used against harmful content and in real life violence in cartoon is not the only danger. Kids now are exposed to many threats such as video games and social media..etc. also this project is designed for short videos and uses a fixed number of frames </w:t>
      </w:r>
    </w:p>
    <w:p w14:paraId="269D3B18" w14:textId="77777777" w:rsidR="00502276" w:rsidRPr="00284D35" w:rsidRDefault="00502276" w:rsidP="00284D35">
      <w:pPr>
        <w:widowControl w:val="0"/>
        <w:tabs>
          <w:tab w:val="left" w:leader="hyphen" w:pos="7938"/>
        </w:tabs>
        <w:spacing w:line="360" w:lineRule="auto"/>
        <w:ind w:left="426"/>
        <w:rPr>
          <w:b/>
          <w:bCs/>
        </w:rPr>
      </w:pPr>
    </w:p>
    <w:p w14:paraId="21021D41" w14:textId="77777777" w:rsidR="003053AE" w:rsidRDefault="003053AE" w:rsidP="00284D35">
      <w:pPr>
        <w:widowControl w:val="0"/>
        <w:tabs>
          <w:tab w:val="left" w:leader="hyphen" w:pos="7938"/>
        </w:tabs>
        <w:spacing w:line="360" w:lineRule="auto"/>
        <w:ind w:left="426"/>
        <w:rPr>
          <w:b/>
          <w:bCs/>
        </w:rPr>
      </w:pPr>
      <w:r w:rsidRPr="00284D35">
        <w:t>6.</w:t>
      </w:r>
      <w:r w:rsidR="00A0661A" w:rsidRPr="00284D35">
        <w:t>2</w:t>
      </w:r>
      <w:r w:rsidRPr="00284D35">
        <w:t xml:space="preserve"> Future Work</w:t>
      </w:r>
      <w:r w:rsidRPr="00284D35">
        <w:tab/>
        <w:t>6</w:t>
      </w:r>
    </w:p>
    <w:p w14:paraId="2BAC06AE" w14:textId="177DEB11" w:rsidR="008147A1" w:rsidRPr="00284D35" w:rsidRDefault="0039660D" w:rsidP="00284D35">
      <w:pPr>
        <w:widowControl w:val="0"/>
        <w:tabs>
          <w:tab w:val="left" w:leader="hyphen" w:pos="7938"/>
        </w:tabs>
        <w:spacing w:line="360" w:lineRule="auto"/>
        <w:ind w:left="426"/>
        <w:rPr>
          <w:b/>
          <w:bCs/>
        </w:rPr>
      </w:pPr>
      <w:r>
        <w:t>We will be integrating this model as a tool that can be used by parent’s to protect their kids against violent content</w:t>
      </w:r>
      <w:r w:rsidR="00D745A9">
        <w:t xml:space="preserve"> whether it was from cartoons or the internet</w:t>
      </w:r>
      <w:r>
        <w:t xml:space="preserve">. Also expend the Dataset and train the model to detect various types of violence forms such as in Audio , Text..ect. </w:t>
      </w:r>
      <w:r w:rsidR="00D745A9">
        <w:t xml:space="preserve">to detect violence in it’s many forms </w:t>
      </w:r>
    </w:p>
    <w:p w14:paraId="6928FC7C" w14:textId="77777777" w:rsidR="003053AE" w:rsidRPr="003053AE" w:rsidRDefault="003053AE" w:rsidP="00C101FB">
      <w:pPr>
        <w:widowControl w:val="0"/>
        <w:tabs>
          <w:tab w:val="left" w:leader="hyphen" w:pos="7938"/>
        </w:tabs>
        <w:rPr>
          <w:b/>
          <w:bCs/>
          <w:szCs w:val="26"/>
        </w:rPr>
      </w:pPr>
    </w:p>
    <w:p w14:paraId="26EC4063" w14:textId="18F28483" w:rsidR="0003145C" w:rsidRPr="00C77347" w:rsidRDefault="00A340BD" w:rsidP="00C77347">
      <w:pPr>
        <w:widowControl w:val="0"/>
        <w:tabs>
          <w:tab w:val="left" w:leader="hyphen" w:pos="7938"/>
        </w:tabs>
        <w:rPr>
          <w:szCs w:val="26"/>
        </w:rPr>
      </w:pPr>
      <w:bookmarkStart w:id="50" w:name="_Toc135065945"/>
      <w:bookmarkStart w:id="51" w:name="_Toc135066353"/>
      <w:bookmarkStart w:id="52" w:name="_Toc135066846"/>
      <w:r w:rsidRPr="00270DFC">
        <w:rPr>
          <w:szCs w:val="26"/>
        </w:rPr>
        <w:t>Appendix</w:t>
      </w:r>
      <w:bookmarkEnd w:id="50"/>
      <w:bookmarkEnd w:id="51"/>
      <w:bookmarkEnd w:id="52"/>
    </w:p>
    <w:p w14:paraId="05DB1C8B" w14:textId="77777777" w:rsidR="00221A21" w:rsidRDefault="00295439" w:rsidP="00E151B5">
      <w:pPr>
        <w:widowControl w:val="0"/>
        <w:tabs>
          <w:tab w:val="left" w:leader="hyphen" w:pos="7938"/>
        </w:tabs>
        <w:spacing w:line="360" w:lineRule="auto"/>
        <w:ind w:left="426"/>
        <w:rPr>
          <w:b/>
          <w:bCs/>
        </w:rPr>
      </w:pPr>
      <w:r w:rsidRPr="00E151B5">
        <w:t>B</w:t>
      </w:r>
      <w:r w:rsidR="007D3702" w:rsidRPr="00E151B5">
        <w:t>:</w:t>
      </w:r>
      <w:r w:rsidR="0055623A" w:rsidRPr="00E151B5">
        <w:t xml:space="preserve"> </w:t>
      </w:r>
      <w:r w:rsidR="00221A21" w:rsidRPr="00E151B5">
        <w:t>Programming codes</w:t>
      </w:r>
      <w:r w:rsidR="0055623A" w:rsidRPr="00E151B5">
        <w:t xml:space="preserve"> </w:t>
      </w:r>
      <w:r w:rsidR="0055623A" w:rsidRPr="00E151B5">
        <w:tab/>
      </w:r>
      <w:r w:rsidR="008168B7" w:rsidRPr="00E151B5">
        <w:t>7</w:t>
      </w:r>
    </w:p>
    <w:p w14:paraId="0EFE386F" w14:textId="77777777" w:rsidR="00A95258" w:rsidRDefault="00A95258" w:rsidP="00E151B5">
      <w:pPr>
        <w:widowControl w:val="0"/>
        <w:tabs>
          <w:tab w:val="left" w:leader="hyphen" w:pos="7938"/>
        </w:tabs>
        <w:spacing w:line="360" w:lineRule="auto"/>
        <w:ind w:left="426"/>
        <w:rPr>
          <w:b/>
          <w:bCs/>
        </w:rPr>
      </w:pPr>
    </w:p>
    <w:p w14:paraId="0D43990F" w14:textId="4CC8CBE9" w:rsidR="00A95258" w:rsidRDefault="00E716E5" w:rsidP="00E151B5">
      <w:pPr>
        <w:widowControl w:val="0"/>
        <w:tabs>
          <w:tab w:val="left" w:leader="hyphen" w:pos="7938"/>
        </w:tabs>
        <w:spacing w:line="360" w:lineRule="auto"/>
        <w:ind w:left="426"/>
        <w:rPr>
          <w:b/>
          <w:bCs/>
        </w:rPr>
      </w:pPr>
      <w:r>
        <w:t>Azure :</w:t>
      </w:r>
    </w:p>
    <w:p w14:paraId="348ACA2D" w14:textId="77777777" w:rsidR="00E716E5" w:rsidRDefault="00E716E5" w:rsidP="00E151B5">
      <w:pPr>
        <w:widowControl w:val="0"/>
        <w:tabs>
          <w:tab w:val="left" w:leader="hyphen" w:pos="7938"/>
        </w:tabs>
        <w:spacing w:line="360" w:lineRule="auto"/>
        <w:ind w:left="426"/>
        <w:rPr>
          <w:b/>
          <w:bCs/>
        </w:rPr>
      </w:pPr>
    </w:p>
    <w:p w14:paraId="5B70EF7F" w14:textId="77777777" w:rsidR="00E716E5" w:rsidRDefault="00E716E5" w:rsidP="00E151B5">
      <w:pPr>
        <w:widowControl w:val="0"/>
        <w:tabs>
          <w:tab w:val="left" w:leader="hyphen" w:pos="7938"/>
        </w:tabs>
        <w:spacing w:line="360" w:lineRule="auto"/>
        <w:ind w:left="426"/>
        <w:rPr>
          <w:b/>
          <w:bCs/>
        </w:rPr>
      </w:pPr>
    </w:p>
    <w:p w14:paraId="2E1A11D2" w14:textId="77777777" w:rsidR="00E716E5" w:rsidRPr="00E716E5" w:rsidRDefault="00E716E5" w:rsidP="00E716E5">
      <w:pPr>
        <w:widowControl w:val="0"/>
        <w:tabs>
          <w:tab w:val="left" w:leader="hyphen" w:pos="7938"/>
        </w:tabs>
        <w:spacing w:line="360" w:lineRule="auto"/>
        <w:ind w:left="426"/>
        <w:rPr>
          <w:b/>
          <w:bCs/>
        </w:rPr>
      </w:pPr>
      <w:r w:rsidRPr="00E716E5">
        <w:lastRenderedPageBreak/>
        <w:t>from flask import Flask, request, render_template</w:t>
      </w:r>
    </w:p>
    <w:p w14:paraId="392A7C22" w14:textId="77777777" w:rsidR="00E716E5" w:rsidRPr="00E716E5" w:rsidRDefault="00E716E5" w:rsidP="00E716E5">
      <w:pPr>
        <w:widowControl w:val="0"/>
        <w:tabs>
          <w:tab w:val="left" w:leader="hyphen" w:pos="7938"/>
        </w:tabs>
        <w:spacing w:line="360" w:lineRule="auto"/>
        <w:ind w:left="426"/>
        <w:rPr>
          <w:b/>
          <w:bCs/>
        </w:rPr>
      </w:pPr>
      <w:r w:rsidRPr="00E716E5">
        <w:t>import requests</w:t>
      </w:r>
    </w:p>
    <w:p w14:paraId="2DE8EBD6" w14:textId="77777777" w:rsidR="00E716E5" w:rsidRPr="00E716E5" w:rsidRDefault="00E716E5" w:rsidP="00E716E5">
      <w:pPr>
        <w:widowControl w:val="0"/>
        <w:tabs>
          <w:tab w:val="left" w:leader="hyphen" w:pos="7938"/>
        </w:tabs>
        <w:spacing w:line="360" w:lineRule="auto"/>
        <w:ind w:left="426"/>
        <w:rPr>
          <w:b/>
          <w:bCs/>
        </w:rPr>
      </w:pPr>
    </w:p>
    <w:p w14:paraId="5BAC2F28" w14:textId="77777777" w:rsidR="00E716E5" w:rsidRPr="00E716E5" w:rsidRDefault="00E716E5" w:rsidP="00E716E5">
      <w:pPr>
        <w:widowControl w:val="0"/>
        <w:tabs>
          <w:tab w:val="left" w:leader="hyphen" w:pos="7938"/>
        </w:tabs>
        <w:spacing w:line="360" w:lineRule="auto"/>
        <w:ind w:left="426"/>
        <w:rPr>
          <w:b/>
          <w:bCs/>
        </w:rPr>
      </w:pPr>
      <w:r w:rsidRPr="00E716E5">
        <w:t>app = Flask(__name__)</w:t>
      </w:r>
    </w:p>
    <w:p w14:paraId="7799F722" w14:textId="77777777" w:rsidR="00E716E5" w:rsidRPr="00E716E5" w:rsidRDefault="00E716E5" w:rsidP="00E716E5">
      <w:pPr>
        <w:widowControl w:val="0"/>
        <w:tabs>
          <w:tab w:val="left" w:leader="hyphen" w:pos="7938"/>
        </w:tabs>
        <w:spacing w:line="360" w:lineRule="auto"/>
        <w:ind w:left="426"/>
        <w:rPr>
          <w:b/>
          <w:bCs/>
        </w:rPr>
      </w:pPr>
    </w:p>
    <w:p w14:paraId="68AAB8E1" w14:textId="77777777" w:rsidR="00E716E5" w:rsidRPr="00E716E5" w:rsidRDefault="00E716E5" w:rsidP="00E716E5">
      <w:pPr>
        <w:widowControl w:val="0"/>
        <w:tabs>
          <w:tab w:val="left" w:leader="hyphen" w:pos="7938"/>
        </w:tabs>
        <w:spacing w:line="360" w:lineRule="auto"/>
        <w:ind w:left="426"/>
        <w:rPr>
          <w:b/>
          <w:bCs/>
        </w:rPr>
      </w:pPr>
      <w:r w:rsidRPr="00E716E5">
        <w:t xml:space="preserve"># Azure Custom Vision details </w:t>
      </w:r>
    </w:p>
    <w:p w14:paraId="78836E5F" w14:textId="77777777" w:rsidR="00E716E5" w:rsidRPr="00E716E5" w:rsidRDefault="00E716E5" w:rsidP="00E716E5">
      <w:pPr>
        <w:widowControl w:val="0"/>
        <w:tabs>
          <w:tab w:val="left" w:leader="hyphen" w:pos="7938"/>
        </w:tabs>
        <w:spacing w:line="360" w:lineRule="auto"/>
        <w:ind w:left="426"/>
        <w:rPr>
          <w:b/>
          <w:bCs/>
        </w:rPr>
      </w:pPr>
      <w:r w:rsidRPr="00E716E5">
        <w:t>API_URL = "https://vdetect-prediction.cognitiveservices.azure.com/customvision/v3.0/Prediction/8c6feaac-2413-4dd9-8897-2df84d50e3aa/classify/iterations/Iteration7/image"</w:t>
      </w:r>
    </w:p>
    <w:p w14:paraId="652E1C29" w14:textId="77777777" w:rsidR="00E716E5" w:rsidRPr="00E716E5" w:rsidRDefault="00E716E5" w:rsidP="00E716E5">
      <w:pPr>
        <w:widowControl w:val="0"/>
        <w:tabs>
          <w:tab w:val="left" w:leader="hyphen" w:pos="7938"/>
        </w:tabs>
        <w:spacing w:line="360" w:lineRule="auto"/>
        <w:ind w:left="426"/>
        <w:rPr>
          <w:b/>
          <w:bCs/>
        </w:rPr>
      </w:pPr>
      <w:r w:rsidRPr="00E716E5">
        <w:t>PREDICTION_KEY = "9a12e271e36a4ffc92da1e9d95d56c15"</w:t>
      </w:r>
    </w:p>
    <w:p w14:paraId="34FB2F15" w14:textId="77777777" w:rsidR="00E716E5" w:rsidRPr="00E716E5" w:rsidRDefault="00E716E5" w:rsidP="00E716E5">
      <w:pPr>
        <w:widowControl w:val="0"/>
        <w:tabs>
          <w:tab w:val="left" w:leader="hyphen" w:pos="7938"/>
        </w:tabs>
        <w:spacing w:line="360" w:lineRule="auto"/>
        <w:ind w:left="426"/>
        <w:rPr>
          <w:b/>
          <w:bCs/>
        </w:rPr>
      </w:pPr>
    </w:p>
    <w:p w14:paraId="2349F878" w14:textId="77777777" w:rsidR="00E716E5" w:rsidRPr="00E716E5" w:rsidRDefault="00E716E5" w:rsidP="00E716E5">
      <w:pPr>
        <w:widowControl w:val="0"/>
        <w:tabs>
          <w:tab w:val="left" w:leader="hyphen" w:pos="7938"/>
        </w:tabs>
        <w:spacing w:line="360" w:lineRule="auto"/>
        <w:ind w:left="426"/>
        <w:rPr>
          <w:b/>
          <w:bCs/>
        </w:rPr>
      </w:pPr>
      <w:r w:rsidRPr="00E716E5">
        <w:t>@app.route("/")</w:t>
      </w:r>
    </w:p>
    <w:p w14:paraId="67CDE424" w14:textId="77777777" w:rsidR="00E716E5" w:rsidRPr="00E716E5" w:rsidRDefault="00E716E5" w:rsidP="00E716E5">
      <w:pPr>
        <w:widowControl w:val="0"/>
        <w:tabs>
          <w:tab w:val="left" w:leader="hyphen" w:pos="7938"/>
        </w:tabs>
        <w:spacing w:line="360" w:lineRule="auto"/>
        <w:ind w:left="426"/>
        <w:rPr>
          <w:b/>
          <w:bCs/>
        </w:rPr>
      </w:pPr>
      <w:r w:rsidRPr="00E716E5">
        <w:t>def index():</w:t>
      </w:r>
    </w:p>
    <w:p w14:paraId="60B61D08" w14:textId="77777777" w:rsidR="00E716E5" w:rsidRPr="00E716E5" w:rsidRDefault="00E716E5" w:rsidP="00E716E5">
      <w:pPr>
        <w:widowControl w:val="0"/>
        <w:tabs>
          <w:tab w:val="left" w:leader="hyphen" w:pos="7938"/>
        </w:tabs>
        <w:spacing w:line="360" w:lineRule="auto"/>
        <w:ind w:left="426"/>
        <w:rPr>
          <w:b/>
          <w:bCs/>
        </w:rPr>
      </w:pPr>
      <w:r w:rsidRPr="00E716E5">
        <w:t xml:space="preserve">    return render_template("index.html")</w:t>
      </w:r>
    </w:p>
    <w:p w14:paraId="4584A195" w14:textId="77777777" w:rsidR="00E716E5" w:rsidRPr="00E716E5" w:rsidRDefault="00E716E5" w:rsidP="00E716E5">
      <w:pPr>
        <w:widowControl w:val="0"/>
        <w:tabs>
          <w:tab w:val="left" w:leader="hyphen" w:pos="7938"/>
        </w:tabs>
        <w:spacing w:line="360" w:lineRule="auto"/>
        <w:ind w:left="426"/>
        <w:rPr>
          <w:b/>
          <w:bCs/>
        </w:rPr>
      </w:pPr>
    </w:p>
    <w:p w14:paraId="0C37BDA1" w14:textId="77777777" w:rsidR="00E716E5" w:rsidRPr="00E716E5" w:rsidRDefault="00E716E5" w:rsidP="00E716E5">
      <w:pPr>
        <w:widowControl w:val="0"/>
        <w:tabs>
          <w:tab w:val="left" w:leader="hyphen" w:pos="7938"/>
        </w:tabs>
        <w:spacing w:line="360" w:lineRule="auto"/>
        <w:ind w:left="426"/>
        <w:rPr>
          <w:b/>
          <w:bCs/>
        </w:rPr>
      </w:pPr>
      <w:r w:rsidRPr="00E716E5">
        <w:t>@app.route("/predict", methods=["POST"])</w:t>
      </w:r>
    </w:p>
    <w:p w14:paraId="51727D90" w14:textId="77777777" w:rsidR="00E716E5" w:rsidRPr="00E716E5" w:rsidRDefault="00E716E5" w:rsidP="00E716E5">
      <w:pPr>
        <w:widowControl w:val="0"/>
        <w:tabs>
          <w:tab w:val="left" w:leader="hyphen" w:pos="7938"/>
        </w:tabs>
        <w:spacing w:line="360" w:lineRule="auto"/>
        <w:ind w:left="426"/>
        <w:rPr>
          <w:b/>
          <w:bCs/>
        </w:rPr>
      </w:pPr>
      <w:r w:rsidRPr="00E716E5">
        <w:t>def predict():</w:t>
      </w:r>
    </w:p>
    <w:p w14:paraId="3047E05E" w14:textId="77777777" w:rsidR="00E716E5" w:rsidRPr="00E716E5" w:rsidRDefault="00E716E5" w:rsidP="00E716E5">
      <w:pPr>
        <w:widowControl w:val="0"/>
        <w:tabs>
          <w:tab w:val="left" w:leader="hyphen" w:pos="7938"/>
        </w:tabs>
        <w:spacing w:line="360" w:lineRule="auto"/>
        <w:ind w:left="426"/>
        <w:rPr>
          <w:b/>
          <w:bCs/>
        </w:rPr>
      </w:pPr>
      <w:r w:rsidRPr="00E716E5">
        <w:t xml:space="preserve">    image = request.files["image"]</w:t>
      </w:r>
    </w:p>
    <w:p w14:paraId="507754EF" w14:textId="77777777" w:rsidR="00E716E5" w:rsidRPr="00E716E5" w:rsidRDefault="00E716E5" w:rsidP="00E716E5">
      <w:pPr>
        <w:widowControl w:val="0"/>
        <w:tabs>
          <w:tab w:val="left" w:leader="hyphen" w:pos="7938"/>
        </w:tabs>
        <w:spacing w:line="360" w:lineRule="auto"/>
        <w:ind w:left="426"/>
        <w:rPr>
          <w:b/>
          <w:bCs/>
        </w:rPr>
      </w:pPr>
    </w:p>
    <w:p w14:paraId="0D02260D" w14:textId="77777777" w:rsidR="00E716E5" w:rsidRPr="00E716E5" w:rsidRDefault="00E716E5" w:rsidP="00E716E5">
      <w:pPr>
        <w:widowControl w:val="0"/>
        <w:tabs>
          <w:tab w:val="left" w:leader="hyphen" w:pos="7938"/>
        </w:tabs>
        <w:spacing w:line="360" w:lineRule="auto"/>
        <w:ind w:left="426"/>
        <w:rPr>
          <w:b/>
          <w:bCs/>
        </w:rPr>
      </w:pPr>
      <w:r w:rsidRPr="00E716E5">
        <w:t xml:space="preserve">    headers = {</w:t>
      </w:r>
    </w:p>
    <w:p w14:paraId="267A704E" w14:textId="77777777" w:rsidR="00E716E5" w:rsidRPr="00E716E5" w:rsidRDefault="00E716E5" w:rsidP="00E716E5">
      <w:pPr>
        <w:widowControl w:val="0"/>
        <w:tabs>
          <w:tab w:val="left" w:leader="hyphen" w:pos="7938"/>
        </w:tabs>
        <w:spacing w:line="360" w:lineRule="auto"/>
        <w:ind w:left="426"/>
        <w:rPr>
          <w:b/>
          <w:bCs/>
        </w:rPr>
      </w:pPr>
      <w:r w:rsidRPr="00E716E5">
        <w:t xml:space="preserve">        "Prediction-Key": PREDICTION_KEY,</w:t>
      </w:r>
    </w:p>
    <w:p w14:paraId="423320ED" w14:textId="77777777" w:rsidR="00E716E5" w:rsidRPr="00E716E5" w:rsidRDefault="00E716E5" w:rsidP="00E716E5">
      <w:pPr>
        <w:widowControl w:val="0"/>
        <w:tabs>
          <w:tab w:val="left" w:leader="hyphen" w:pos="7938"/>
        </w:tabs>
        <w:spacing w:line="360" w:lineRule="auto"/>
        <w:ind w:left="426"/>
        <w:rPr>
          <w:b/>
          <w:bCs/>
        </w:rPr>
      </w:pPr>
      <w:r w:rsidRPr="00E716E5">
        <w:t xml:space="preserve">        "Content-Type": "application/octet-stream",</w:t>
      </w:r>
    </w:p>
    <w:p w14:paraId="3E82ED9A" w14:textId="77777777" w:rsidR="00E716E5" w:rsidRPr="00E716E5" w:rsidRDefault="00E716E5" w:rsidP="00E716E5">
      <w:pPr>
        <w:widowControl w:val="0"/>
        <w:tabs>
          <w:tab w:val="left" w:leader="hyphen" w:pos="7938"/>
        </w:tabs>
        <w:spacing w:line="360" w:lineRule="auto"/>
        <w:ind w:left="426"/>
        <w:rPr>
          <w:b/>
          <w:bCs/>
        </w:rPr>
      </w:pPr>
      <w:r w:rsidRPr="00E716E5">
        <w:t xml:space="preserve">    }</w:t>
      </w:r>
    </w:p>
    <w:p w14:paraId="3FE20E0D" w14:textId="77777777" w:rsidR="00E716E5" w:rsidRPr="00E716E5" w:rsidRDefault="00E716E5" w:rsidP="00E716E5">
      <w:pPr>
        <w:widowControl w:val="0"/>
        <w:tabs>
          <w:tab w:val="left" w:leader="hyphen" w:pos="7938"/>
        </w:tabs>
        <w:spacing w:line="360" w:lineRule="auto"/>
        <w:ind w:left="426"/>
        <w:rPr>
          <w:b/>
          <w:bCs/>
        </w:rPr>
      </w:pPr>
    </w:p>
    <w:p w14:paraId="5E41F225" w14:textId="77777777" w:rsidR="00E716E5" w:rsidRPr="00E716E5" w:rsidRDefault="00E716E5" w:rsidP="00E716E5">
      <w:pPr>
        <w:widowControl w:val="0"/>
        <w:tabs>
          <w:tab w:val="left" w:leader="hyphen" w:pos="7938"/>
        </w:tabs>
        <w:spacing w:line="360" w:lineRule="auto"/>
        <w:ind w:left="426"/>
        <w:rPr>
          <w:b/>
          <w:bCs/>
        </w:rPr>
      </w:pPr>
      <w:r w:rsidRPr="00E716E5">
        <w:t xml:space="preserve">    try:</w:t>
      </w:r>
    </w:p>
    <w:p w14:paraId="22F36516" w14:textId="77777777" w:rsidR="00E716E5" w:rsidRPr="00E716E5" w:rsidRDefault="00E716E5" w:rsidP="00E716E5">
      <w:pPr>
        <w:widowControl w:val="0"/>
        <w:tabs>
          <w:tab w:val="left" w:leader="hyphen" w:pos="7938"/>
        </w:tabs>
        <w:spacing w:line="360" w:lineRule="auto"/>
        <w:ind w:left="426"/>
        <w:rPr>
          <w:b/>
          <w:bCs/>
        </w:rPr>
      </w:pPr>
      <w:r w:rsidRPr="00E716E5">
        <w:t xml:space="preserve">        response = requests.post(API_URL, headers=headers, data=image.read())</w:t>
      </w:r>
    </w:p>
    <w:p w14:paraId="6E79C931" w14:textId="77777777" w:rsidR="00E716E5" w:rsidRPr="00E716E5" w:rsidRDefault="00E716E5" w:rsidP="00E716E5">
      <w:pPr>
        <w:widowControl w:val="0"/>
        <w:tabs>
          <w:tab w:val="left" w:leader="hyphen" w:pos="7938"/>
        </w:tabs>
        <w:spacing w:line="360" w:lineRule="auto"/>
        <w:ind w:left="426"/>
        <w:rPr>
          <w:b/>
          <w:bCs/>
        </w:rPr>
      </w:pPr>
    </w:p>
    <w:p w14:paraId="51285296" w14:textId="77777777" w:rsidR="00E716E5" w:rsidRPr="00E716E5" w:rsidRDefault="00E716E5" w:rsidP="00E716E5">
      <w:pPr>
        <w:widowControl w:val="0"/>
        <w:tabs>
          <w:tab w:val="left" w:leader="hyphen" w:pos="7938"/>
        </w:tabs>
        <w:spacing w:line="360" w:lineRule="auto"/>
        <w:ind w:left="426"/>
        <w:rPr>
          <w:b/>
          <w:bCs/>
        </w:rPr>
      </w:pPr>
      <w:r w:rsidRPr="00E716E5">
        <w:t xml:space="preserve">        if response.status_code == 200:</w:t>
      </w:r>
    </w:p>
    <w:p w14:paraId="12F53304" w14:textId="77777777" w:rsidR="00E716E5" w:rsidRPr="00E716E5" w:rsidRDefault="00E716E5" w:rsidP="00E716E5">
      <w:pPr>
        <w:widowControl w:val="0"/>
        <w:tabs>
          <w:tab w:val="left" w:leader="hyphen" w:pos="7938"/>
        </w:tabs>
        <w:spacing w:line="360" w:lineRule="auto"/>
        <w:ind w:left="426"/>
        <w:rPr>
          <w:b/>
          <w:bCs/>
        </w:rPr>
      </w:pPr>
      <w:r w:rsidRPr="00E716E5">
        <w:t xml:space="preserve">            predictions = response.json()["predictions"]</w:t>
      </w:r>
    </w:p>
    <w:p w14:paraId="63B2D0DB" w14:textId="77777777" w:rsidR="00E716E5" w:rsidRPr="00E716E5" w:rsidRDefault="00E716E5" w:rsidP="00E716E5">
      <w:pPr>
        <w:widowControl w:val="0"/>
        <w:tabs>
          <w:tab w:val="left" w:leader="hyphen" w:pos="7938"/>
        </w:tabs>
        <w:spacing w:line="360" w:lineRule="auto"/>
        <w:ind w:left="426"/>
        <w:rPr>
          <w:b/>
          <w:bCs/>
        </w:rPr>
      </w:pPr>
      <w:r w:rsidRPr="00E716E5">
        <w:t xml:space="preserve">            results = [(p["tagName"], round(p["probability"] * 100, 2)) for p in predictions]</w:t>
      </w:r>
    </w:p>
    <w:p w14:paraId="5E03486F" w14:textId="77777777" w:rsidR="00E716E5" w:rsidRPr="00E716E5" w:rsidRDefault="00E716E5" w:rsidP="00E716E5">
      <w:pPr>
        <w:widowControl w:val="0"/>
        <w:tabs>
          <w:tab w:val="left" w:leader="hyphen" w:pos="7938"/>
        </w:tabs>
        <w:spacing w:line="360" w:lineRule="auto"/>
        <w:ind w:left="426"/>
        <w:rPr>
          <w:b/>
          <w:bCs/>
        </w:rPr>
      </w:pPr>
      <w:r w:rsidRPr="00E716E5">
        <w:t xml:space="preserve">            return render_template("result.html", predictions=results)</w:t>
      </w:r>
    </w:p>
    <w:p w14:paraId="3EFEB339" w14:textId="77777777" w:rsidR="00E716E5" w:rsidRPr="00E716E5" w:rsidRDefault="00E716E5" w:rsidP="00E716E5">
      <w:pPr>
        <w:widowControl w:val="0"/>
        <w:tabs>
          <w:tab w:val="left" w:leader="hyphen" w:pos="7938"/>
        </w:tabs>
        <w:spacing w:line="360" w:lineRule="auto"/>
        <w:ind w:left="426"/>
        <w:rPr>
          <w:b/>
          <w:bCs/>
        </w:rPr>
      </w:pPr>
      <w:r w:rsidRPr="00E716E5">
        <w:t xml:space="preserve">        else:</w:t>
      </w:r>
    </w:p>
    <w:p w14:paraId="4C2E76EF" w14:textId="77777777" w:rsidR="00E716E5" w:rsidRPr="00E716E5" w:rsidRDefault="00E716E5" w:rsidP="00E716E5">
      <w:pPr>
        <w:widowControl w:val="0"/>
        <w:tabs>
          <w:tab w:val="left" w:leader="hyphen" w:pos="7938"/>
        </w:tabs>
        <w:spacing w:line="360" w:lineRule="auto"/>
        <w:ind w:left="426"/>
        <w:rPr>
          <w:b/>
          <w:bCs/>
        </w:rPr>
      </w:pPr>
      <w:r w:rsidRPr="00E716E5">
        <w:t xml:space="preserve">            return f"Error: {response.status_code} - {response.text}", 500</w:t>
      </w:r>
    </w:p>
    <w:p w14:paraId="2D9597E0" w14:textId="77777777" w:rsidR="00E716E5" w:rsidRPr="00E716E5" w:rsidRDefault="00E716E5" w:rsidP="00E716E5">
      <w:pPr>
        <w:widowControl w:val="0"/>
        <w:tabs>
          <w:tab w:val="left" w:leader="hyphen" w:pos="7938"/>
        </w:tabs>
        <w:spacing w:line="360" w:lineRule="auto"/>
        <w:ind w:left="426"/>
        <w:rPr>
          <w:b/>
          <w:bCs/>
        </w:rPr>
      </w:pPr>
      <w:r w:rsidRPr="00E716E5">
        <w:t xml:space="preserve">    except Exception as e:</w:t>
      </w:r>
    </w:p>
    <w:p w14:paraId="5EF0392D" w14:textId="77777777" w:rsidR="00E716E5" w:rsidRPr="00E716E5" w:rsidRDefault="00E716E5" w:rsidP="00E716E5">
      <w:pPr>
        <w:widowControl w:val="0"/>
        <w:tabs>
          <w:tab w:val="left" w:leader="hyphen" w:pos="7938"/>
        </w:tabs>
        <w:spacing w:line="360" w:lineRule="auto"/>
        <w:ind w:left="426"/>
        <w:rPr>
          <w:b/>
          <w:bCs/>
        </w:rPr>
      </w:pPr>
      <w:r w:rsidRPr="00E716E5">
        <w:lastRenderedPageBreak/>
        <w:t xml:space="preserve">        return f"An error occurred: {str(e)}", 500</w:t>
      </w:r>
    </w:p>
    <w:p w14:paraId="40CE5428" w14:textId="77777777" w:rsidR="00E716E5" w:rsidRPr="00E716E5" w:rsidRDefault="00E716E5" w:rsidP="00E716E5">
      <w:pPr>
        <w:widowControl w:val="0"/>
        <w:tabs>
          <w:tab w:val="left" w:leader="hyphen" w:pos="7938"/>
        </w:tabs>
        <w:spacing w:line="360" w:lineRule="auto"/>
        <w:ind w:left="426"/>
        <w:rPr>
          <w:b/>
          <w:bCs/>
        </w:rPr>
      </w:pPr>
    </w:p>
    <w:p w14:paraId="467F5015" w14:textId="77777777" w:rsidR="00E716E5" w:rsidRPr="00E716E5" w:rsidRDefault="00E716E5" w:rsidP="00E716E5">
      <w:pPr>
        <w:widowControl w:val="0"/>
        <w:tabs>
          <w:tab w:val="left" w:leader="hyphen" w:pos="7938"/>
        </w:tabs>
        <w:spacing w:line="360" w:lineRule="auto"/>
        <w:ind w:left="426"/>
        <w:rPr>
          <w:b/>
          <w:bCs/>
        </w:rPr>
      </w:pPr>
      <w:r w:rsidRPr="00E716E5">
        <w:t>if __name__ == "__main__":</w:t>
      </w:r>
    </w:p>
    <w:p w14:paraId="1D300F65" w14:textId="77777777" w:rsidR="00E716E5" w:rsidRDefault="00E716E5" w:rsidP="00E716E5">
      <w:pPr>
        <w:widowControl w:val="0"/>
        <w:tabs>
          <w:tab w:val="left" w:leader="hyphen" w:pos="7938"/>
        </w:tabs>
        <w:spacing w:line="360" w:lineRule="auto"/>
        <w:ind w:left="426"/>
        <w:rPr>
          <w:b/>
          <w:bCs/>
        </w:rPr>
      </w:pPr>
      <w:r w:rsidRPr="00E716E5">
        <w:t xml:space="preserve">    app.run(debug=True)</w:t>
      </w:r>
    </w:p>
    <w:p w14:paraId="2DE43126" w14:textId="77777777" w:rsidR="00E716E5" w:rsidRDefault="00E716E5" w:rsidP="00E716E5">
      <w:pPr>
        <w:widowControl w:val="0"/>
        <w:tabs>
          <w:tab w:val="left" w:leader="hyphen" w:pos="7938"/>
        </w:tabs>
        <w:spacing w:line="360" w:lineRule="auto"/>
        <w:ind w:left="426"/>
        <w:rPr>
          <w:b/>
          <w:bCs/>
        </w:rPr>
      </w:pPr>
    </w:p>
    <w:p w14:paraId="4006CD2F" w14:textId="77777777" w:rsidR="00E716E5" w:rsidRDefault="00E716E5" w:rsidP="00E716E5">
      <w:pPr>
        <w:widowControl w:val="0"/>
        <w:tabs>
          <w:tab w:val="left" w:leader="hyphen" w:pos="7938"/>
        </w:tabs>
        <w:spacing w:line="360" w:lineRule="auto"/>
        <w:ind w:left="426"/>
        <w:rPr>
          <w:b/>
          <w:bCs/>
        </w:rPr>
      </w:pPr>
    </w:p>
    <w:p w14:paraId="2295AFD2" w14:textId="77777777" w:rsidR="00E716E5" w:rsidRDefault="00E716E5" w:rsidP="00E716E5">
      <w:pPr>
        <w:widowControl w:val="0"/>
        <w:tabs>
          <w:tab w:val="left" w:leader="hyphen" w:pos="7938"/>
        </w:tabs>
        <w:spacing w:line="360" w:lineRule="auto"/>
        <w:ind w:left="426"/>
        <w:rPr>
          <w:b/>
          <w:bCs/>
        </w:rPr>
      </w:pPr>
    </w:p>
    <w:p w14:paraId="45C3DAAF" w14:textId="77777777" w:rsidR="00E716E5" w:rsidRDefault="00E716E5" w:rsidP="00E716E5">
      <w:pPr>
        <w:widowControl w:val="0"/>
        <w:tabs>
          <w:tab w:val="left" w:leader="hyphen" w:pos="7938"/>
        </w:tabs>
        <w:spacing w:line="360" w:lineRule="auto"/>
        <w:ind w:left="426"/>
        <w:rPr>
          <w:b/>
          <w:bCs/>
        </w:rPr>
      </w:pPr>
    </w:p>
    <w:p w14:paraId="476061A2" w14:textId="77777777" w:rsidR="00E716E5" w:rsidRDefault="00E716E5" w:rsidP="00E716E5">
      <w:pPr>
        <w:widowControl w:val="0"/>
        <w:tabs>
          <w:tab w:val="left" w:leader="hyphen" w:pos="7938"/>
        </w:tabs>
        <w:spacing w:line="360" w:lineRule="auto"/>
        <w:ind w:left="426"/>
        <w:rPr>
          <w:b/>
          <w:bCs/>
        </w:rPr>
      </w:pPr>
    </w:p>
    <w:p w14:paraId="097F7A11" w14:textId="5E3A9311" w:rsidR="00E716E5" w:rsidRDefault="000C526C" w:rsidP="00E716E5">
      <w:pPr>
        <w:widowControl w:val="0"/>
        <w:tabs>
          <w:tab w:val="left" w:leader="hyphen" w:pos="7938"/>
        </w:tabs>
        <w:spacing w:line="360" w:lineRule="auto"/>
        <w:ind w:left="426"/>
        <w:rPr>
          <w:b/>
          <w:bCs/>
        </w:rPr>
      </w:pPr>
      <w:r>
        <w:t>Video classfication AI model:</w:t>
      </w:r>
    </w:p>
    <w:p w14:paraId="22842AA6" w14:textId="77777777" w:rsidR="000C526C" w:rsidRPr="00E716E5" w:rsidRDefault="000C526C" w:rsidP="00E716E5">
      <w:pPr>
        <w:widowControl w:val="0"/>
        <w:tabs>
          <w:tab w:val="left" w:leader="hyphen" w:pos="7938"/>
        </w:tabs>
        <w:spacing w:line="360" w:lineRule="auto"/>
        <w:ind w:left="426"/>
        <w:rPr>
          <w:b/>
          <w:bCs/>
        </w:rPr>
      </w:pPr>
    </w:p>
    <w:p w14:paraId="75893955" w14:textId="77777777" w:rsidR="000C526C" w:rsidRPr="000C526C" w:rsidRDefault="000C526C" w:rsidP="000C526C">
      <w:pPr>
        <w:widowControl w:val="0"/>
        <w:tabs>
          <w:tab w:val="left" w:leader="hyphen" w:pos="7938"/>
        </w:tabs>
        <w:spacing w:line="360" w:lineRule="auto"/>
        <w:ind w:left="426"/>
        <w:rPr>
          <w:b/>
          <w:bCs/>
        </w:rPr>
      </w:pPr>
      <w:r w:rsidRPr="000C526C">
        <w:t>import os as os</w:t>
      </w:r>
    </w:p>
    <w:p w14:paraId="2C696D36" w14:textId="77777777" w:rsidR="000C526C" w:rsidRPr="000C526C" w:rsidRDefault="000C526C" w:rsidP="000C526C">
      <w:pPr>
        <w:widowControl w:val="0"/>
        <w:tabs>
          <w:tab w:val="left" w:leader="hyphen" w:pos="7938"/>
        </w:tabs>
        <w:spacing w:line="360" w:lineRule="auto"/>
        <w:ind w:left="426"/>
        <w:rPr>
          <w:b/>
          <w:bCs/>
        </w:rPr>
      </w:pPr>
      <w:r w:rsidRPr="000C526C">
        <w:t>import cv2</w:t>
      </w:r>
    </w:p>
    <w:p w14:paraId="638F89B5" w14:textId="77777777" w:rsidR="000C526C" w:rsidRPr="000C526C" w:rsidRDefault="000C526C" w:rsidP="000C526C">
      <w:pPr>
        <w:widowControl w:val="0"/>
        <w:tabs>
          <w:tab w:val="left" w:leader="hyphen" w:pos="7938"/>
        </w:tabs>
        <w:spacing w:line="360" w:lineRule="auto"/>
        <w:ind w:left="426"/>
        <w:rPr>
          <w:b/>
          <w:bCs/>
        </w:rPr>
      </w:pPr>
      <w:r w:rsidRPr="000C526C">
        <w:t>import numpy as np</w:t>
      </w:r>
    </w:p>
    <w:p w14:paraId="14A2BD79" w14:textId="77777777" w:rsidR="000C526C" w:rsidRPr="000C526C" w:rsidRDefault="000C526C" w:rsidP="000C526C">
      <w:pPr>
        <w:widowControl w:val="0"/>
        <w:tabs>
          <w:tab w:val="left" w:leader="hyphen" w:pos="7938"/>
        </w:tabs>
        <w:spacing w:line="360" w:lineRule="auto"/>
        <w:ind w:left="426"/>
        <w:rPr>
          <w:b/>
          <w:bCs/>
        </w:rPr>
      </w:pPr>
    </w:p>
    <w:p w14:paraId="424B80D5" w14:textId="77777777" w:rsidR="000C526C" w:rsidRPr="000C526C" w:rsidRDefault="000C526C" w:rsidP="000C526C">
      <w:pPr>
        <w:widowControl w:val="0"/>
        <w:tabs>
          <w:tab w:val="left" w:leader="hyphen" w:pos="7938"/>
        </w:tabs>
        <w:spacing w:line="360" w:lineRule="auto"/>
        <w:ind w:left="426"/>
        <w:rPr>
          <w:b/>
          <w:bCs/>
        </w:rPr>
      </w:pPr>
      <w:r w:rsidRPr="000C526C">
        <w:t>import tensorflow as tf</w:t>
      </w:r>
    </w:p>
    <w:p w14:paraId="659A35DB" w14:textId="77777777" w:rsidR="000C526C" w:rsidRPr="000C526C" w:rsidRDefault="000C526C" w:rsidP="000C526C">
      <w:pPr>
        <w:widowControl w:val="0"/>
        <w:tabs>
          <w:tab w:val="left" w:leader="hyphen" w:pos="7938"/>
        </w:tabs>
        <w:spacing w:line="360" w:lineRule="auto"/>
        <w:ind w:left="426"/>
        <w:rPr>
          <w:b/>
          <w:bCs/>
        </w:rPr>
      </w:pPr>
      <w:r w:rsidRPr="000C526C">
        <w:t>from tensorflow.keras.models import Sequential</w:t>
      </w:r>
    </w:p>
    <w:p w14:paraId="68110186" w14:textId="77777777" w:rsidR="000C526C" w:rsidRPr="000C526C" w:rsidRDefault="000C526C" w:rsidP="000C526C">
      <w:pPr>
        <w:widowControl w:val="0"/>
        <w:tabs>
          <w:tab w:val="left" w:leader="hyphen" w:pos="7938"/>
        </w:tabs>
        <w:spacing w:line="360" w:lineRule="auto"/>
        <w:ind w:left="426"/>
        <w:rPr>
          <w:b/>
          <w:bCs/>
        </w:rPr>
      </w:pPr>
      <w:r w:rsidRPr="000C526C">
        <w:t>from tensorflow.keras.layers import Conv3D, MaxPooling3D, Flatten, Dense, Dropout, LSTM, TimeDistributed, Reshape</w:t>
      </w:r>
    </w:p>
    <w:p w14:paraId="6F747241" w14:textId="77777777" w:rsidR="000C526C" w:rsidRPr="000C526C" w:rsidRDefault="000C526C" w:rsidP="000C526C">
      <w:pPr>
        <w:widowControl w:val="0"/>
        <w:tabs>
          <w:tab w:val="left" w:leader="hyphen" w:pos="7938"/>
        </w:tabs>
        <w:spacing w:line="360" w:lineRule="auto"/>
        <w:ind w:left="426"/>
        <w:rPr>
          <w:b/>
          <w:bCs/>
        </w:rPr>
      </w:pPr>
    </w:p>
    <w:p w14:paraId="61501C20" w14:textId="77777777" w:rsidR="000C526C" w:rsidRPr="000C526C" w:rsidRDefault="000C526C" w:rsidP="000C526C">
      <w:pPr>
        <w:widowControl w:val="0"/>
        <w:tabs>
          <w:tab w:val="left" w:leader="hyphen" w:pos="7938"/>
        </w:tabs>
        <w:spacing w:line="360" w:lineRule="auto"/>
        <w:ind w:left="426"/>
        <w:rPr>
          <w:b/>
          <w:bCs/>
        </w:rPr>
      </w:pPr>
      <w:r w:rsidRPr="000C526C">
        <w:t>from flask import Flask, render_template, request, redirect, url_for, jsonify</w:t>
      </w:r>
    </w:p>
    <w:p w14:paraId="5953E2D9" w14:textId="77777777" w:rsidR="000C526C" w:rsidRPr="000C526C" w:rsidRDefault="000C526C" w:rsidP="000C526C">
      <w:pPr>
        <w:widowControl w:val="0"/>
        <w:tabs>
          <w:tab w:val="left" w:leader="hyphen" w:pos="7938"/>
        </w:tabs>
        <w:spacing w:line="360" w:lineRule="auto"/>
        <w:ind w:left="426"/>
        <w:rPr>
          <w:b/>
          <w:bCs/>
        </w:rPr>
      </w:pPr>
    </w:p>
    <w:p w14:paraId="023275E7" w14:textId="77777777" w:rsidR="000C526C" w:rsidRPr="000C526C" w:rsidRDefault="000C526C" w:rsidP="000C526C">
      <w:pPr>
        <w:widowControl w:val="0"/>
        <w:tabs>
          <w:tab w:val="left" w:leader="hyphen" w:pos="7938"/>
        </w:tabs>
        <w:spacing w:line="360" w:lineRule="auto"/>
        <w:ind w:left="426"/>
        <w:rPr>
          <w:b/>
          <w:bCs/>
        </w:rPr>
      </w:pPr>
      <w:r w:rsidRPr="000C526C">
        <w:t>import matplotlib.pyplot as plt</w:t>
      </w:r>
    </w:p>
    <w:p w14:paraId="64E1D4F0" w14:textId="77777777" w:rsidR="000C526C" w:rsidRPr="000C526C" w:rsidRDefault="000C526C" w:rsidP="000C526C">
      <w:pPr>
        <w:widowControl w:val="0"/>
        <w:tabs>
          <w:tab w:val="left" w:leader="hyphen" w:pos="7938"/>
        </w:tabs>
        <w:spacing w:line="360" w:lineRule="auto"/>
        <w:ind w:left="426"/>
        <w:rPr>
          <w:b/>
          <w:bCs/>
        </w:rPr>
      </w:pPr>
      <w:r w:rsidRPr="000C526C">
        <w:t>import seaborn as sns</w:t>
      </w:r>
    </w:p>
    <w:p w14:paraId="46B2F9F8" w14:textId="77777777" w:rsidR="000C526C" w:rsidRPr="000C526C" w:rsidRDefault="000C526C" w:rsidP="000C526C">
      <w:pPr>
        <w:widowControl w:val="0"/>
        <w:tabs>
          <w:tab w:val="left" w:leader="hyphen" w:pos="7938"/>
        </w:tabs>
        <w:spacing w:line="360" w:lineRule="auto"/>
        <w:ind w:left="426"/>
        <w:rPr>
          <w:b/>
          <w:bCs/>
        </w:rPr>
      </w:pPr>
      <w:r w:rsidRPr="000C526C">
        <w:t>import warnings</w:t>
      </w:r>
    </w:p>
    <w:p w14:paraId="5B2C7675" w14:textId="77777777" w:rsidR="000C526C" w:rsidRPr="000C526C" w:rsidRDefault="000C526C" w:rsidP="000C526C">
      <w:pPr>
        <w:widowControl w:val="0"/>
        <w:tabs>
          <w:tab w:val="left" w:leader="hyphen" w:pos="7938"/>
        </w:tabs>
        <w:spacing w:line="360" w:lineRule="auto"/>
        <w:ind w:left="426"/>
        <w:rPr>
          <w:b/>
          <w:bCs/>
        </w:rPr>
      </w:pPr>
    </w:p>
    <w:p w14:paraId="53C95EC3" w14:textId="77777777" w:rsidR="000C526C" w:rsidRPr="000C526C" w:rsidRDefault="000C526C" w:rsidP="000C526C">
      <w:pPr>
        <w:widowControl w:val="0"/>
        <w:tabs>
          <w:tab w:val="left" w:leader="hyphen" w:pos="7938"/>
        </w:tabs>
        <w:spacing w:line="360" w:lineRule="auto"/>
        <w:ind w:left="426"/>
        <w:rPr>
          <w:b/>
          <w:bCs/>
        </w:rPr>
      </w:pPr>
      <w:r w:rsidRPr="000C526C">
        <w:t>sns.set(context='notebook', style='darkgrid', palette='deep', font='sans-serif', font_scale=1, color_codes=False, rc=None)</w:t>
      </w:r>
    </w:p>
    <w:p w14:paraId="6F454D22" w14:textId="77777777" w:rsidR="000C526C" w:rsidRPr="000C526C" w:rsidRDefault="000C526C" w:rsidP="000C526C">
      <w:pPr>
        <w:widowControl w:val="0"/>
        <w:tabs>
          <w:tab w:val="left" w:leader="hyphen" w:pos="7938"/>
        </w:tabs>
        <w:spacing w:line="360" w:lineRule="auto"/>
        <w:ind w:left="426"/>
        <w:rPr>
          <w:b/>
          <w:bCs/>
        </w:rPr>
      </w:pPr>
      <w:r w:rsidRPr="000C526C">
        <w:t>warnings.filterwarnings("always")</w:t>
      </w:r>
    </w:p>
    <w:p w14:paraId="50ACF993" w14:textId="77777777" w:rsidR="000C526C" w:rsidRPr="000C526C" w:rsidRDefault="000C526C" w:rsidP="000C526C">
      <w:pPr>
        <w:widowControl w:val="0"/>
        <w:tabs>
          <w:tab w:val="left" w:leader="hyphen" w:pos="7938"/>
        </w:tabs>
        <w:spacing w:line="360" w:lineRule="auto"/>
        <w:ind w:left="426"/>
        <w:rPr>
          <w:b/>
          <w:bCs/>
        </w:rPr>
      </w:pPr>
      <w:r w:rsidRPr="000C526C">
        <w:t>warnings.filterwarnings("ignore")</w:t>
      </w:r>
    </w:p>
    <w:p w14:paraId="0E714539" w14:textId="77777777" w:rsidR="00E716E5" w:rsidRDefault="00E716E5" w:rsidP="00E151B5">
      <w:pPr>
        <w:widowControl w:val="0"/>
        <w:tabs>
          <w:tab w:val="left" w:leader="hyphen" w:pos="7938"/>
        </w:tabs>
        <w:spacing w:line="360" w:lineRule="auto"/>
        <w:ind w:left="426"/>
        <w:rPr>
          <w:b/>
          <w:bCs/>
        </w:rPr>
      </w:pPr>
    </w:p>
    <w:p w14:paraId="0D13039C" w14:textId="2D7E3557" w:rsidR="000C526C" w:rsidRPr="00E716E5" w:rsidRDefault="000C526C" w:rsidP="000C526C">
      <w:pPr>
        <w:widowControl w:val="0"/>
        <w:tabs>
          <w:tab w:val="left" w:leader="hyphen" w:pos="7938"/>
        </w:tabs>
        <w:spacing w:line="360" w:lineRule="auto"/>
        <w:ind w:left="426"/>
        <w:rPr>
          <w:b/>
          <w:bCs/>
        </w:rPr>
      </w:pPr>
      <w:r>
        <w:t xml:space="preserve">#constant virable </w:t>
      </w:r>
    </w:p>
    <w:p w14:paraId="0C218144" w14:textId="77777777" w:rsidR="00E716E5" w:rsidRDefault="00E716E5" w:rsidP="00E151B5">
      <w:pPr>
        <w:widowControl w:val="0"/>
        <w:tabs>
          <w:tab w:val="left" w:leader="hyphen" w:pos="7938"/>
        </w:tabs>
        <w:spacing w:line="360" w:lineRule="auto"/>
        <w:ind w:left="426"/>
        <w:rPr>
          <w:b/>
          <w:bCs/>
        </w:rPr>
      </w:pPr>
    </w:p>
    <w:p w14:paraId="77805269" w14:textId="77777777" w:rsidR="000C526C" w:rsidRPr="000C526C" w:rsidRDefault="000C526C" w:rsidP="000C526C">
      <w:pPr>
        <w:widowControl w:val="0"/>
        <w:tabs>
          <w:tab w:val="left" w:leader="hyphen" w:pos="7938"/>
        </w:tabs>
        <w:spacing w:line="360" w:lineRule="auto"/>
        <w:ind w:left="426"/>
        <w:rPr>
          <w:b/>
          <w:bCs/>
        </w:rPr>
      </w:pPr>
      <w:r w:rsidRPr="000C526C">
        <w:t>IMG_SIZE = 64</w:t>
      </w:r>
    </w:p>
    <w:p w14:paraId="10E683F4" w14:textId="77777777" w:rsidR="000C526C" w:rsidRPr="000C526C" w:rsidRDefault="000C526C" w:rsidP="000C526C">
      <w:pPr>
        <w:widowControl w:val="0"/>
        <w:tabs>
          <w:tab w:val="left" w:leader="hyphen" w:pos="7938"/>
        </w:tabs>
        <w:spacing w:line="360" w:lineRule="auto"/>
        <w:ind w:left="426"/>
        <w:rPr>
          <w:b/>
          <w:bCs/>
        </w:rPr>
      </w:pPr>
      <w:r w:rsidRPr="000C526C">
        <w:t>NUM_FRAMES = 10</w:t>
      </w:r>
    </w:p>
    <w:p w14:paraId="7660DA37" w14:textId="77777777" w:rsidR="000C526C" w:rsidRPr="000C526C" w:rsidRDefault="000C526C" w:rsidP="000C526C">
      <w:pPr>
        <w:widowControl w:val="0"/>
        <w:tabs>
          <w:tab w:val="left" w:leader="hyphen" w:pos="7938"/>
        </w:tabs>
        <w:spacing w:line="360" w:lineRule="auto"/>
        <w:ind w:left="426"/>
        <w:rPr>
          <w:b/>
          <w:bCs/>
        </w:rPr>
      </w:pPr>
      <w:r w:rsidRPr="000C526C">
        <w:lastRenderedPageBreak/>
        <w:t>LABELS = {0: 'non-violence', 1: 'violence'}</w:t>
      </w:r>
    </w:p>
    <w:p w14:paraId="5988963A" w14:textId="77777777" w:rsidR="00E716E5" w:rsidRPr="000C526C" w:rsidRDefault="00E716E5" w:rsidP="00E151B5">
      <w:pPr>
        <w:widowControl w:val="0"/>
        <w:tabs>
          <w:tab w:val="left" w:leader="hyphen" w:pos="7938"/>
        </w:tabs>
        <w:spacing w:line="360" w:lineRule="auto"/>
        <w:ind w:left="426"/>
        <w:rPr>
          <w:b/>
          <w:bCs/>
        </w:rPr>
      </w:pPr>
    </w:p>
    <w:p w14:paraId="51574B87" w14:textId="77777777" w:rsidR="000C526C" w:rsidRDefault="000C526C" w:rsidP="00E151B5">
      <w:pPr>
        <w:widowControl w:val="0"/>
        <w:tabs>
          <w:tab w:val="left" w:leader="hyphen" w:pos="7938"/>
        </w:tabs>
        <w:spacing w:line="360" w:lineRule="auto"/>
        <w:ind w:left="426"/>
        <w:rPr>
          <w:b/>
          <w:bCs/>
        </w:rPr>
      </w:pPr>
    </w:p>
    <w:p w14:paraId="6CF2D922" w14:textId="77777777" w:rsidR="000C526C" w:rsidRPr="000C526C" w:rsidRDefault="000C526C" w:rsidP="000C526C">
      <w:pPr>
        <w:widowControl w:val="0"/>
        <w:tabs>
          <w:tab w:val="left" w:leader="hyphen" w:pos="7938"/>
        </w:tabs>
        <w:spacing w:line="360" w:lineRule="auto"/>
        <w:ind w:left="426"/>
        <w:rPr>
          <w:b/>
          <w:bCs/>
        </w:rPr>
      </w:pPr>
      <w:r w:rsidRPr="000C526C">
        <w:t>def preprocess_video(video_path, num_frames=NUM_FRAMES):</w:t>
      </w:r>
    </w:p>
    <w:p w14:paraId="3B80EAC8" w14:textId="77777777" w:rsidR="000C526C" w:rsidRPr="000C526C" w:rsidRDefault="000C526C" w:rsidP="000C526C">
      <w:pPr>
        <w:widowControl w:val="0"/>
        <w:tabs>
          <w:tab w:val="left" w:leader="hyphen" w:pos="7938"/>
        </w:tabs>
        <w:spacing w:line="360" w:lineRule="auto"/>
        <w:ind w:left="426"/>
        <w:rPr>
          <w:b/>
          <w:bCs/>
        </w:rPr>
      </w:pPr>
      <w:r w:rsidRPr="000C526C">
        <w:t xml:space="preserve">    cap = cv2.VideoCapture(video_path)</w:t>
      </w:r>
    </w:p>
    <w:p w14:paraId="5BBBD70B" w14:textId="77777777" w:rsidR="000C526C" w:rsidRPr="000C526C" w:rsidRDefault="000C526C" w:rsidP="000C526C">
      <w:pPr>
        <w:widowControl w:val="0"/>
        <w:tabs>
          <w:tab w:val="left" w:leader="hyphen" w:pos="7938"/>
        </w:tabs>
        <w:spacing w:line="360" w:lineRule="auto"/>
        <w:ind w:left="426"/>
        <w:rPr>
          <w:b/>
          <w:bCs/>
        </w:rPr>
      </w:pPr>
      <w:r w:rsidRPr="000C526C">
        <w:t xml:space="preserve">    frames = []</w:t>
      </w:r>
    </w:p>
    <w:p w14:paraId="50359969" w14:textId="77777777" w:rsidR="000C526C" w:rsidRPr="000C526C" w:rsidRDefault="000C526C" w:rsidP="000C526C">
      <w:pPr>
        <w:widowControl w:val="0"/>
        <w:tabs>
          <w:tab w:val="left" w:leader="hyphen" w:pos="7938"/>
        </w:tabs>
        <w:spacing w:line="360" w:lineRule="auto"/>
        <w:ind w:left="426"/>
        <w:rPr>
          <w:b/>
          <w:bCs/>
        </w:rPr>
      </w:pPr>
      <w:r w:rsidRPr="000C526C">
        <w:t xml:space="preserve">    frame_count = int(cap.get(cv2.CAP_PROP_FRAME_COUNT)) # count number of frame in a video </w:t>
      </w:r>
    </w:p>
    <w:p w14:paraId="334B37DF" w14:textId="77777777" w:rsidR="000C526C" w:rsidRPr="000C526C" w:rsidRDefault="000C526C" w:rsidP="000C526C">
      <w:pPr>
        <w:widowControl w:val="0"/>
        <w:tabs>
          <w:tab w:val="left" w:leader="hyphen" w:pos="7938"/>
        </w:tabs>
        <w:spacing w:line="360" w:lineRule="auto"/>
        <w:ind w:left="426"/>
        <w:rPr>
          <w:b/>
          <w:bCs/>
        </w:rPr>
      </w:pPr>
      <w:r w:rsidRPr="000C526C">
        <w:t xml:space="preserve">    </w:t>
      </w:r>
    </w:p>
    <w:p w14:paraId="67AB40F9" w14:textId="77777777" w:rsidR="000C526C" w:rsidRPr="000C526C" w:rsidRDefault="000C526C" w:rsidP="000C526C">
      <w:pPr>
        <w:widowControl w:val="0"/>
        <w:tabs>
          <w:tab w:val="left" w:leader="hyphen" w:pos="7938"/>
        </w:tabs>
        <w:spacing w:line="360" w:lineRule="auto"/>
        <w:ind w:left="426"/>
        <w:rPr>
          <w:b/>
          <w:bCs/>
        </w:rPr>
      </w:pPr>
      <w:r w:rsidRPr="000C526C">
        <w:t xml:space="preserve">    if frame_count == 0:</w:t>
      </w:r>
    </w:p>
    <w:p w14:paraId="2FE87DEE" w14:textId="77777777" w:rsidR="000C526C" w:rsidRPr="000C526C" w:rsidRDefault="000C526C" w:rsidP="000C526C">
      <w:pPr>
        <w:widowControl w:val="0"/>
        <w:tabs>
          <w:tab w:val="left" w:leader="hyphen" w:pos="7938"/>
        </w:tabs>
        <w:spacing w:line="360" w:lineRule="auto"/>
        <w:ind w:left="426"/>
        <w:rPr>
          <w:b/>
          <w:bCs/>
        </w:rPr>
      </w:pPr>
      <w:r w:rsidRPr="000C526C">
        <w:t xml:space="preserve">        print("Error: Video is empty or corrupted.")</w:t>
      </w:r>
    </w:p>
    <w:p w14:paraId="0533D567" w14:textId="77777777" w:rsidR="000C526C" w:rsidRPr="000C526C" w:rsidRDefault="000C526C" w:rsidP="000C526C">
      <w:pPr>
        <w:widowControl w:val="0"/>
        <w:tabs>
          <w:tab w:val="left" w:leader="hyphen" w:pos="7938"/>
        </w:tabs>
        <w:spacing w:line="360" w:lineRule="auto"/>
        <w:ind w:left="426"/>
        <w:rPr>
          <w:b/>
          <w:bCs/>
        </w:rPr>
      </w:pPr>
      <w:r w:rsidRPr="000C526C">
        <w:t xml:space="preserve">        return None</w:t>
      </w:r>
    </w:p>
    <w:p w14:paraId="308E7DE7" w14:textId="77777777" w:rsidR="000C526C" w:rsidRPr="000C526C" w:rsidRDefault="000C526C" w:rsidP="000C526C">
      <w:pPr>
        <w:widowControl w:val="0"/>
        <w:tabs>
          <w:tab w:val="left" w:leader="hyphen" w:pos="7938"/>
        </w:tabs>
        <w:spacing w:line="360" w:lineRule="auto"/>
        <w:ind w:left="426"/>
        <w:rPr>
          <w:b/>
          <w:bCs/>
        </w:rPr>
      </w:pPr>
      <w:r w:rsidRPr="000C526C">
        <w:t xml:space="preserve">    </w:t>
      </w:r>
    </w:p>
    <w:p w14:paraId="6580C435" w14:textId="77777777" w:rsidR="000C526C" w:rsidRPr="000C526C" w:rsidRDefault="000C526C" w:rsidP="000C526C">
      <w:pPr>
        <w:widowControl w:val="0"/>
        <w:tabs>
          <w:tab w:val="left" w:leader="hyphen" w:pos="7938"/>
        </w:tabs>
        <w:spacing w:line="360" w:lineRule="auto"/>
        <w:ind w:left="426"/>
        <w:rPr>
          <w:b/>
          <w:bCs/>
        </w:rPr>
      </w:pPr>
      <w:r w:rsidRPr="000C526C">
        <w:t xml:space="preserve">    interval = max(1, frame_count // num_frames)  </w:t>
      </w:r>
    </w:p>
    <w:p w14:paraId="17F4156D" w14:textId="77777777" w:rsidR="000C526C" w:rsidRPr="000C526C" w:rsidRDefault="000C526C" w:rsidP="000C526C">
      <w:pPr>
        <w:widowControl w:val="0"/>
        <w:tabs>
          <w:tab w:val="left" w:leader="hyphen" w:pos="7938"/>
        </w:tabs>
        <w:spacing w:line="360" w:lineRule="auto"/>
        <w:ind w:left="426"/>
        <w:rPr>
          <w:b/>
          <w:bCs/>
        </w:rPr>
      </w:pPr>
      <w:r w:rsidRPr="000C526C">
        <w:t xml:space="preserve">    </w:t>
      </w:r>
    </w:p>
    <w:p w14:paraId="09E6A6DB" w14:textId="77777777" w:rsidR="000C526C" w:rsidRPr="000C526C" w:rsidRDefault="000C526C" w:rsidP="000C526C">
      <w:pPr>
        <w:widowControl w:val="0"/>
        <w:tabs>
          <w:tab w:val="left" w:leader="hyphen" w:pos="7938"/>
        </w:tabs>
        <w:spacing w:line="360" w:lineRule="auto"/>
        <w:ind w:left="426"/>
        <w:rPr>
          <w:b/>
          <w:bCs/>
        </w:rPr>
      </w:pPr>
      <w:r w:rsidRPr="000C526C">
        <w:t xml:space="preserve">    for i in range(num_frames):</w:t>
      </w:r>
    </w:p>
    <w:p w14:paraId="709BD222" w14:textId="77777777" w:rsidR="000C526C" w:rsidRPr="000C526C" w:rsidRDefault="000C526C" w:rsidP="000C526C">
      <w:pPr>
        <w:widowControl w:val="0"/>
        <w:tabs>
          <w:tab w:val="left" w:leader="hyphen" w:pos="7938"/>
        </w:tabs>
        <w:spacing w:line="360" w:lineRule="auto"/>
        <w:ind w:left="426"/>
        <w:rPr>
          <w:b/>
          <w:bCs/>
        </w:rPr>
      </w:pPr>
      <w:r w:rsidRPr="000C526C">
        <w:t xml:space="preserve">        cap.set(cv2.CAP_PROP_POS_FRAMES, i * interval) </w:t>
      </w:r>
    </w:p>
    <w:p w14:paraId="24D9537F" w14:textId="77777777" w:rsidR="000C526C" w:rsidRPr="000C526C" w:rsidRDefault="000C526C" w:rsidP="000C526C">
      <w:pPr>
        <w:widowControl w:val="0"/>
        <w:tabs>
          <w:tab w:val="left" w:leader="hyphen" w:pos="7938"/>
        </w:tabs>
        <w:spacing w:line="360" w:lineRule="auto"/>
        <w:ind w:left="426"/>
        <w:rPr>
          <w:b/>
          <w:bCs/>
        </w:rPr>
      </w:pPr>
      <w:r w:rsidRPr="000C526C">
        <w:t xml:space="preserve">        ret, frame = cap.read()</w:t>
      </w:r>
    </w:p>
    <w:p w14:paraId="4064ED41" w14:textId="77777777" w:rsidR="000C526C" w:rsidRPr="000C526C" w:rsidRDefault="000C526C" w:rsidP="000C526C">
      <w:pPr>
        <w:widowControl w:val="0"/>
        <w:tabs>
          <w:tab w:val="left" w:leader="hyphen" w:pos="7938"/>
        </w:tabs>
        <w:spacing w:line="360" w:lineRule="auto"/>
        <w:ind w:left="426"/>
        <w:rPr>
          <w:b/>
          <w:bCs/>
        </w:rPr>
      </w:pPr>
      <w:r w:rsidRPr="000C526C">
        <w:t xml:space="preserve">        if ret:</w:t>
      </w:r>
    </w:p>
    <w:p w14:paraId="7AEEA057" w14:textId="77777777" w:rsidR="000C526C" w:rsidRPr="000C526C" w:rsidRDefault="000C526C" w:rsidP="000C526C">
      <w:pPr>
        <w:widowControl w:val="0"/>
        <w:tabs>
          <w:tab w:val="left" w:leader="hyphen" w:pos="7938"/>
        </w:tabs>
        <w:spacing w:line="360" w:lineRule="auto"/>
        <w:ind w:left="426"/>
        <w:rPr>
          <w:b/>
          <w:bCs/>
        </w:rPr>
      </w:pPr>
      <w:r w:rsidRPr="000C526C">
        <w:t xml:space="preserve">            frame = cv2.resize(frame, (IMG_SIZE, IMG_SIZE))</w:t>
      </w:r>
    </w:p>
    <w:p w14:paraId="2F8A1F9E" w14:textId="77777777" w:rsidR="000C526C" w:rsidRPr="000C526C" w:rsidRDefault="000C526C" w:rsidP="000C526C">
      <w:pPr>
        <w:widowControl w:val="0"/>
        <w:tabs>
          <w:tab w:val="left" w:leader="hyphen" w:pos="7938"/>
        </w:tabs>
        <w:spacing w:line="360" w:lineRule="auto"/>
        <w:ind w:left="426"/>
        <w:rPr>
          <w:b/>
          <w:bCs/>
        </w:rPr>
      </w:pPr>
      <w:r w:rsidRPr="000C526C">
        <w:t xml:space="preserve">            frame = cv2.cvtColor(frame, cv2.COLOR_BGR2RGB)</w:t>
      </w:r>
    </w:p>
    <w:p w14:paraId="60EBCD88" w14:textId="77777777" w:rsidR="000C526C" w:rsidRPr="000C526C" w:rsidRDefault="000C526C" w:rsidP="000C526C">
      <w:pPr>
        <w:widowControl w:val="0"/>
        <w:tabs>
          <w:tab w:val="left" w:leader="hyphen" w:pos="7938"/>
        </w:tabs>
        <w:spacing w:line="360" w:lineRule="auto"/>
        <w:ind w:left="426"/>
        <w:rPr>
          <w:b/>
          <w:bCs/>
        </w:rPr>
      </w:pPr>
      <w:r w:rsidRPr="000C526C">
        <w:t xml:space="preserve">            frames.append(frame) #frames is list and it add it to the list </w:t>
      </w:r>
    </w:p>
    <w:p w14:paraId="5138D224" w14:textId="77777777" w:rsidR="000C526C" w:rsidRPr="000C526C" w:rsidRDefault="000C526C" w:rsidP="000C526C">
      <w:pPr>
        <w:widowControl w:val="0"/>
        <w:tabs>
          <w:tab w:val="left" w:leader="hyphen" w:pos="7938"/>
        </w:tabs>
        <w:spacing w:line="360" w:lineRule="auto"/>
        <w:ind w:left="426"/>
        <w:rPr>
          <w:b/>
          <w:bCs/>
        </w:rPr>
      </w:pPr>
      <w:r w:rsidRPr="000C526C">
        <w:t xml:space="preserve">    </w:t>
      </w:r>
    </w:p>
    <w:p w14:paraId="0BE292F6" w14:textId="77777777" w:rsidR="000C526C" w:rsidRPr="000C526C" w:rsidRDefault="000C526C" w:rsidP="000C526C">
      <w:pPr>
        <w:widowControl w:val="0"/>
        <w:tabs>
          <w:tab w:val="left" w:leader="hyphen" w:pos="7938"/>
        </w:tabs>
        <w:spacing w:line="360" w:lineRule="auto"/>
        <w:ind w:left="426"/>
        <w:rPr>
          <w:b/>
          <w:bCs/>
        </w:rPr>
      </w:pPr>
      <w:r w:rsidRPr="000C526C">
        <w:t xml:space="preserve">    cap.release()</w:t>
      </w:r>
    </w:p>
    <w:p w14:paraId="0E2C9FB7" w14:textId="77777777" w:rsidR="000C526C" w:rsidRPr="000C526C" w:rsidRDefault="000C526C" w:rsidP="000C526C">
      <w:pPr>
        <w:widowControl w:val="0"/>
        <w:tabs>
          <w:tab w:val="left" w:leader="hyphen" w:pos="7938"/>
        </w:tabs>
        <w:spacing w:line="360" w:lineRule="auto"/>
        <w:ind w:left="426"/>
        <w:rPr>
          <w:b/>
          <w:bCs/>
        </w:rPr>
      </w:pPr>
      <w:r w:rsidRPr="000C526C">
        <w:t xml:space="preserve">    </w:t>
      </w:r>
    </w:p>
    <w:p w14:paraId="60F7F9BC" w14:textId="77777777" w:rsidR="000C526C" w:rsidRPr="000C526C" w:rsidRDefault="000C526C" w:rsidP="000C526C">
      <w:pPr>
        <w:widowControl w:val="0"/>
        <w:tabs>
          <w:tab w:val="left" w:leader="hyphen" w:pos="7938"/>
        </w:tabs>
        <w:spacing w:line="360" w:lineRule="auto"/>
        <w:ind w:left="426"/>
        <w:rPr>
          <w:b/>
          <w:bCs/>
        </w:rPr>
      </w:pPr>
      <w:r w:rsidRPr="000C526C">
        <w:t xml:space="preserve">    if len(frames) != num_frames:</w:t>
      </w:r>
    </w:p>
    <w:p w14:paraId="24347B5D" w14:textId="77777777" w:rsidR="000C526C" w:rsidRPr="000C526C" w:rsidRDefault="000C526C" w:rsidP="000C526C">
      <w:pPr>
        <w:widowControl w:val="0"/>
        <w:tabs>
          <w:tab w:val="left" w:leader="hyphen" w:pos="7938"/>
        </w:tabs>
        <w:spacing w:line="360" w:lineRule="auto"/>
        <w:ind w:left="426"/>
        <w:rPr>
          <w:b/>
          <w:bCs/>
        </w:rPr>
      </w:pPr>
      <w:r w:rsidRPr="000C526C">
        <w:t xml:space="preserve">        print("Error: Not enough frames extracted. Check video file.")</w:t>
      </w:r>
    </w:p>
    <w:p w14:paraId="0C6D5F01" w14:textId="77777777" w:rsidR="000C526C" w:rsidRPr="000C526C" w:rsidRDefault="000C526C" w:rsidP="000C526C">
      <w:pPr>
        <w:widowControl w:val="0"/>
        <w:tabs>
          <w:tab w:val="left" w:leader="hyphen" w:pos="7938"/>
        </w:tabs>
        <w:spacing w:line="360" w:lineRule="auto"/>
        <w:ind w:left="426"/>
        <w:rPr>
          <w:b/>
          <w:bCs/>
        </w:rPr>
      </w:pPr>
      <w:r w:rsidRPr="000C526C">
        <w:t xml:space="preserve">        return None</w:t>
      </w:r>
    </w:p>
    <w:p w14:paraId="5AE25006" w14:textId="77777777" w:rsidR="000C526C" w:rsidRPr="000C526C" w:rsidRDefault="000C526C" w:rsidP="000C526C">
      <w:pPr>
        <w:widowControl w:val="0"/>
        <w:tabs>
          <w:tab w:val="left" w:leader="hyphen" w:pos="7938"/>
        </w:tabs>
        <w:spacing w:line="360" w:lineRule="auto"/>
        <w:ind w:left="426"/>
        <w:rPr>
          <w:b/>
          <w:bCs/>
        </w:rPr>
      </w:pPr>
      <w:r w:rsidRPr="000C526C">
        <w:t xml:space="preserve">    </w:t>
      </w:r>
    </w:p>
    <w:p w14:paraId="3724EBE5" w14:textId="77777777" w:rsidR="000C526C" w:rsidRPr="000C526C" w:rsidRDefault="000C526C" w:rsidP="000C526C">
      <w:pPr>
        <w:widowControl w:val="0"/>
        <w:tabs>
          <w:tab w:val="left" w:leader="hyphen" w:pos="7938"/>
        </w:tabs>
        <w:spacing w:line="360" w:lineRule="auto"/>
        <w:ind w:left="426"/>
        <w:rPr>
          <w:b/>
          <w:bCs/>
        </w:rPr>
      </w:pPr>
      <w:r w:rsidRPr="000C526C">
        <w:t xml:space="preserve">    frames = np.array(frames) / 255.0</w:t>
      </w:r>
    </w:p>
    <w:p w14:paraId="1E7A7162" w14:textId="77777777" w:rsidR="000C526C" w:rsidRPr="000C526C" w:rsidRDefault="000C526C" w:rsidP="000C526C">
      <w:pPr>
        <w:widowControl w:val="0"/>
        <w:tabs>
          <w:tab w:val="left" w:leader="hyphen" w:pos="7938"/>
        </w:tabs>
        <w:spacing w:line="360" w:lineRule="auto"/>
        <w:ind w:left="426"/>
        <w:rPr>
          <w:b/>
          <w:bCs/>
        </w:rPr>
      </w:pPr>
      <w:r w:rsidRPr="000C526C">
        <w:t xml:space="preserve">    return frames.reshape(num_frames, IMG_SIZE, IMG_SIZE, 3)</w:t>
      </w:r>
    </w:p>
    <w:p w14:paraId="25EE2170" w14:textId="77777777" w:rsidR="000C526C" w:rsidRDefault="000C526C" w:rsidP="00E151B5">
      <w:pPr>
        <w:widowControl w:val="0"/>
        <w:tabs>
          <w:tab w:val="left" w:leader="hyphen" w:pos="7938"/>
        </w:tabs>
        <w:spacing w:line="360" w:lineRule="auto"/>
        <w:ind w:left="426"/>
        <w:rPr>
          <w:b/>
          <w:bCs/>
        </w:rPr>
      </w:pPr>
    </w:p>
    <w:p w14:paraId="5C482767" w14:textId="77777777" w:rsidR="000C526C" w:rsidRDefault="000C526C" w:rsidP="00E151B5">
      <w:pPr>
        <w:widowControl w:val="0"/>
        <w:tabs>
          <w:tab w:val="left" w:leader="hyphen" w:pos="7938"/>
        </w:tabs>
        <w:spacing w:line="360" w:lineRule="auto"/>
        <w:ind w:left="426"/>
        <w:rPr>
          <w:b/>
          <w:bCs/>
        </w:rPr>
      </w:pPr>
    </w:p>
    <w:p w14:paraId="6FEAD0F7" w14:textId="77777777" w:rsidR="000C526C" w:rsidRPr="000C526C" w:rsidRDefault="000C526C" w:rsidP="000C526C">
      <w:pPr>
        <w:widowControl w:val="0"/>
        <w:tabs>
          <w:tab w:val="left" w:leader="hyphen" w:pos="7938"/>
        </w:tabs>
        <w:spacing w:line="360" w:lineRule="auto"/>
        <w:ind w:left="426"/>
        <w:rPr>
          <w:b/>
          <w:bCs/>
        </w:rPr>
      </w:pPr>
      <w:r w:rsidRPr="000C526C">
        <w:t>violence_path = r"/Users/raghadk/Documents/violence Detection/costom-videos-dataset/train/violence"</w:t>
      </w:r>
    </w:p>
    <w:p w14:paraId="1E5F804E" w14:textId="77777777" w:rsidR="000C526C" w:rsidRPr="000C526C" w:rsidRDefault="000C526C" w:rsidP="000C526C">
      <w:pPr>
        <w:widowControl w:val="0"/>
        <w:tabs>
          <w:tab w:val="left" w:leader="hyphen" w:pos="7938"/>
        </w:tabs>
        <w:spacing w:line="360" w:lineRule="auto"/>
        <w:ind w:left="426"/>
        <w:rPr>
          <w:b/>
          <w:bCs/>
        </w:rPr>
      </w:pPr>
      <w:r w:rsidRPr="000C526C">
        <w:lastRenderedPageBreak/>
        <w:t>non_violence_path = r"/Users/raghadk/Documents/violence Detection/costom-videos-dataset/train/non-violence"</w:t>
      </w:r>
    </w:p>
    <w:p w14:paraId="7B934367" w14:textId="77777777" w:rsidR="000C526C" w:rsidRDefault="000C526C" w:rsidP="00E151B5">
      <w:pPr>
        <w:widowControl w:val="0"/>
        <w:tabs>
          <w:tab w:val="left" w:leader="hyphen" w:pos="7938"/>
        </w:tabs>
        <w:spacing w:line="360" w:lineRule="auto"/>
        <w:ind w:left="426"/>
        <w:rPr>
          <w:b/>
          <w:bCs/>
        </w:rPr>
      </w:pPr>
    </w:p>
    <w:p w14:paraId="2CFC6C3D" w14:textId="77777777" w:rsidR="000C526C" w:rsidRDefault="000C526C" w:rsidP="00E151B5">
      <w:pPr>
        <w:widowControl w:val="0"/>
        <w:tabs>
          <w:tab w:val="left" w:leader="hyphen" w:pos="7938"/>
        </w:tabs>
        <w:spacing w:line="360" w:lineRule="auto"/>
        <w:ind w:left="426"/>
        <w:rPr>
          <w:b/>
          <w:bCs/>
        </w:rPr>
      </w:pPr>
    </w:p>
    <w:p w14:paraId="37B64717" w14:textId="77777777" w:rsidR="000C526C" w:rsidRPr="000C526C" w:rsidRDefault="000C526C" w:rsidP="000C526C">
      <w:pPr>
        <w:widowControl w:val="0"/>
        <w:tabs>
          <w:tab w:val="left" w:leader="hyphen" w:pos="7938"/>
        </w:tabs>
        <w:spacing w:line="360" w:lineRule="auto"/>
        <w:ind w:left="426"/>
        <w:rPr>
          <w:b/>
          <w:bCs/>
        </w:rPr>
      </w:pPr>
      <w:r w:rsidRPr="000C526C">
        <w:t>plt.figure(figsize=(10, 6))</w:t>
      </w:r>
    </w:p>
    <w:p w14:paraId="66D2092E" w14:textId="77777777" w:rsidR="000C526C" w:rsidRPr="000C526C" w:rsidRDefault="000C526C" w:rsidP="000C526C">
      <w:pPr>
        <w:widowControl w:val="0"/>
        <w:tabs>
          <w:tab w:val="left" w:leader="hyphen" w:pos="7938"/>
        </w:tabs>
        <w:spacing w:line="360" w:lineRule="auto"/>
        <w:ind w:left="426"/>
        <w:rPr>
          <w:b/>
          <w:bCs/>
        </w:rPr>
      </w:pPr>
      <w:r w:rsidRPr="000C526C">
        <w:t>sns.histplot(violence_durations, color='red', label='Violence Videos', kde=True, bins=12)</w:t>
      </w:r>
    </w:p>
    <w:p w14:paraId="22B72306" w14:textId="77777777" w:rsidR="000C526C" w:rsidRPr="000C526C" w:rsidRDefault="000C526C" w:rsidP="000C526C">
      <w:pPr>
        <w:widowControl w:val="0"/>
        <w:tabs>
          <w:tab w:val="left" w:leader="hyphen" w:pos="7938"/>
        </w:tabs>
        <w:spacing w:line="360" w:lineRule="auto"/>
        <w:ind w:left="426"/>
        <w:rPr>
          <w:b/>
          <w:bCs/>
        </w:rPr>
      </w:pPr>
      <w:r w:rsidRPr="000C526C">
        <w:t>sns.histplot(non_violence_durations, color='blue', label='Non-Violence Videos', kde=True, bins=12)</w:t>
      </w:r>
    </w:p>
    <w:p w14:paraId="66C75393" w14:textId="77777777" w:rsidR="000C526C" w:rsidRPr="000C526C" w:rsidRDefault="000C526C" w:rsidP="000C526C">
      <w:pPr>
        <w:widowControl w:val="0"/>
        <w:tabs>
          <w:tab w:val="left" w:leader="hyphen" w:pos="7938"/>
        </w:tabs>
        <w:spacing w:line="360" w:lineRule="auto"/>
        <w:ind w:left="426"/>
        <w:rPr>
          <w:b/>
          <w:bCs/>
        </w:rPr>
      </w:pPr>
      <w:r w:rsidRPr="000C526C">
        <w:t>plt.title('Video Length Distribution')</w:t>
      </w:r>
    </w:p>
    <w:p w14:paraId="07DE29AA" w14:textId="77777777" w:rsidR="000C526C" w:rsidRPr="000C526C" w:rsidRDefault="000C526C" w:rsidP="000C526C">
      <w:pPr>
        <w:widowControl w:val="0"/>
        <w:tabs>
          <w:tab w:val="left" w:leader="hyphen" w:pos="7938"/>
        </w:tabs>
        <w:spacing w:line="360" w:lineRule="auto"/>
        <w:ind w:left="426"/>
        <w:rPr>
          <w:b/>
          <w:bCs/>
        </w:rPr>
      </w:pPr>
      <w:r w:rsidRPr="000C526C">
        <w:t>plt.xlabel('Duration (seconds)')</w:t>
      </w:r>
    </w:p>
    <w:p w14:paraId="70F10A83" w14:textId="77777777" w:rsidR="000C526C" w:rsidRPr="000C526C" w:rsidRDefault="000C526C" w:rsidP="000C526C">
      <w:pPr>
        <w:widowControl w:val="0"/>
        <w:tabs>
          <w:tab w:val="left" w:leader="hyphen" w:pos="7938"/>
        </w:tabs>
        <w:spacing w:line="360" w:lineRule="auto"/>
        <w:ind w:left="426"/>
        <w:rPr>
          <w:b/>
          <w:bCs/>
        </w:rPr>
      </w:pPr>
      <w:r w:rsidRPr="000C526C">
        <w:t>plt.ylabel('Count')</w:t>
      </w:r>
    </w:p>
    <w:p w14:paraId="6A2D46C9" w14:textId="77777777" w:rsidR="000C526C" w:rsidRPr="000C526C" w:rsidRDefault="000C526C" w:rsidP="000C526C">
      <w:pPr>
        <w:widowControl w:val="0"/>
        <w:tabs>
          <w:tab w:val="left" w:leader="hyphen" w:pos="7938"/>
        </w:tabs>
        <w:spacing w:line="360" w:lineRule="auto"/>
        <w:ind w:left="426"/>
        <w:rPr>
          <w:b/>
          <w:bCs/>
        </w:rPr>
      </w:pPr>
      <w:r w:rsidRPr="000C526C">
        <w:t>plt.legend()</w:t>
      </w:r>
    </w:p>
    <w:p w14:paraId="66018F51" w14:textId="77777777" w:rsidR="000C526C" w:rsidRPr="000C526C" w:rsidRDefault="000C526C" w:rsidP="000C526C">
      <w:pPr>
        <w:widowControl w:val="0"/>
        <w:tabs>
          <w:tab w:val="left" w:leader="hyphen" w:pos="7938"/>
        </w:tabs>
        <w:spacing w:line="360" w:lineRule="auto"/>
        <w:ind w:left="426"/>
        <w:rPr>
          <w:b/>
          <w:bCs/>
        </w:rPr>
      </w:pPr>
      <w:r w:rsidRPr="000C526C">
        <w:t>plt.show()</w:t>
      </w:r>
    </w:p>
    <w:p w14:paraId="73E22F40" w14:textId="77777777" w:rsidR="000C526C" w:rsidRDefault="000C526C" w:rsidP="00E151B5">
      <w:pPr>
        <w:widowControl w:val="0"/>
        <w:tabs>
          <w:tab w:val="left" w:leader="hyphen" w:pos="7938"/>
        </w:tabs>
        <w:spacing w:line="360" w:lineRule="auto"/>
        <w:ind w:left="426"/>
        <w:rPr>
          <w:b/>
          <w:bCs/>
        </w:rPr>
      </w:pPr>
    </w:p>
    <w:p w14:paraId="769B4DA0" w14:textId="77777777" w:rsidR="000C526C" w:rsidRDefault="000C526C" w:rsidP="00E151B5">
      <w:pPr>
        <w:widowControl w:val="0"/>
        <w:tabs>
          <w:tab w:val="left" w:leader="hyphen" w:pos="7938"/>
        </w:tabs>
        <w:spacing w:line="360" w:lineRule="auto"/>
        <w:ind w:left="426"/>
        <w:rPr>
          <w:b/>
          <w:bCs/>
        </w:rPr>
      </w:pPr>
    </w:p>
    <w:p w14:paraId="533009CA" w14:textId="77777777" w:rsidR="000C526C" w:rsidRDefault="000C526C" w:rsidP="00E151B5">
      <w:pPr>
        <w:widowControl w:val="0"/>
        <w:tabs>
          <w:tab w:val="left" w:leader="hyphen" w:pos="7938"/>
        </w:tabs>
        <w:spacing w:line="360" w:lineRule="auto"/>
        <w:ind w:left="426"/>
        <w:rPr>
          <w:b/>
          <w:bCs/>
        </w:rPr>
      </w:pPr>
    </w:p>
    <w:p w14:paraId="5F176BFB" w14:textId="77777777" w:rsidR="000C526C" w:rsidRDefault="000C526C" w:rsidP="00E151B5">
      <w:pPr>
        <w:widowControl w:val="0"/>
        <w:tabs>
          <w:tab w:val="left" w:leader="hyphen" w:pos="7938"/>
        </w:tabs>
        <w:spacing w:line="360" w:lineRule="auto"/>
        <w:ind w:left="426"/>
        <w:rPr>
          <w:b/>
          <w:bCs/>
        </w:rPr>
      </w:pPr>
    </w:p>
    <w:p w14:paraId="1C6F8863" w14:textId="77777777" w:rsidR="000C526C" w:rsidRPr="000C526C" w:rsidRDefault="000C526C" w:rsidP="000C526C">
      <w:pPr>
        <w:widowControl w:val="0"/>
        <w:tabs>
          <w:tab w:val="left" w:leader="hyphen" w:pos="7938"/>
        </w:tabs>
        <w:spacing w:line="360" w:lineRule="auto"/>
        <w:ind w:left="426"/>
        <w:rPr>
          <w:b/>
          <w:bCs/>
        </w:rPr>
      </w:pPr>
      <w:r w:rsidRPr="000C526C">
        <w:t>def analyze_frame_extraction(data_path, num_frames=NUM_FRAMES):</w:t>
      </w:r>
    </w:p>
    <w:p w14:paraId="7DCFF5C8" w14:textId="77777777" w:rsidR="000C526C" w:rsidRPr="000C526C" w:rsidRDefault="000C526C" w:rsidP="000C526C">
      <w:pPr>
        <w:widowControl w:val="0"/>
        <w:tabs>
          <w:tab w:val="left" w:leader="hyphen" w:pos="7938"/>
        </w:tabs>
        <w:spacing w:line="360" w:lineRule="auto"/>
        <w:ind w:left="426"/>
        <w:rPr>
          <w:b/>
          <w:bCs/>
        </w:rPr>
      </w:pPr>
      <w:r w:rsidRPr="000C526C">
        <w:t xml:space="preserve">    extracted_frames_counts = []</w:t>
      </w:r>
    </w:p>
    <w:p w14:paraId="2E150639" w14:textId="77777777" w:rsidR="000C526C" w:rsidRPr="000C526C" w:rsidRDefault="000C526C" w:rsidP="000C526C">
      <w:pPr>
        <w:widowControl w:val="0"/>
        <w:tabs>
          <w:tab w:val="left" w:leader="hyphen" w:pos="7938"/>
        </w:tabs>
        <w:spacing w:line="360" w:lineRule="auto"/>
        <w:ind w:left="426"/>
        <w:rPr>
          <w:b/>
          <w:bCs/>
        </w:rPr>
      </w:pPr>
      <w:r w:rsidRPr="000C526C">
        <w:t xml:space="preserve">    </w:t>
      </w:r>
    </w:p>
    <w:p w14:paraId="779C8940" w14:textId="77777777" w:rsidR="000C526C" w:rsidRPr="000C526C" w:rsidRDefault="000C526C" w:rsidP="000C526C">
      <w:pPr>
        <w:widowControl w:val="0"/>
        <w:tabs>
          <w:tab w:val="left" w:leader="hyphen" w:pos="7938"/>
        </w:tabs>
        <w:spacing w:line="360" w:lineRule="auto"/>
        <w:ind w:left="426"/>
        <w:rPr>
          <w:b/>
          <w:bCs/>
        </w:rPr>
      </w:pPr>
      <w:r w:rsidRPr="000C526C">
        <w:t xml:space="preserve">    for video_name in os.listdir(data_path):</w:t>
      </w:r>
    </w:p>
    <w:p w14:paraId="4B4A6691" w14:textId="77777777" w:rsidR="000C526C" w:rsidRPr="000C526C" w:rsidRDefault="000C526C" w:rsidP="000C526C">
      <w:pPr>
        <w:widowControl w:val="0"/>
        <w:tabs>
          <w:tab w:val="left" w:leader="hyphen" w:pos="7938"/>
        </w:tabs>
        <w:spacing w:line="360" w:lineRule="auto"/>
        <w:ind w:left="426"/>
        <w:rPr>
          <w:b/>
          <w:bCs/>
        </w:rPr>
      </w:pPr>
      <w:r w:rsidRPr="000C526C">
        <w:t xml:space="preserve">        video_path = os.path.join(data_path, video_name)</w:t>
      </w:r>
    </w:p>
    <w:p w14:paraId="004DAE5C" w14:textId="77777777" w:rsidR="000C526C" w:rsidRPr="000C526C" w:rsidRDefault="000C526C" w:rsidP="000C526C">
      <w:pPr>
        <w:widowControl w:val="0"/>
        <w:tabs>
          <w:tab w:val="left" w:leader="hyphen" w:pos="7938"/>
        </w:tabs>
        <w:spacing w:line="360" w:lineRule="auto"/>
        <w:ind w:left="426"/>
        <w:rPr>
          <w:b/>
          <w:bCs/>
        </w:rPr>
      </w:pPr>
      <w:r w:rsidRPr="000C526C">
        <w:t xml:space="preserve">        frames = preprocess_video(video_path, num_frames=num_frames)</w:t>
      </w:r>
    </w:p>
    <w:p w14:paraId="3F269F31" w14:textId="77777777" w:rsidR="000C526C" w:rsidRPr="000C526C" w:rsidRDefault="000C526C" w:rsidP="000C526C">
      <w:pPr>
        <w:widowControl w:val="0"/>
        <w:tabs>
          <w:tab w:val="left" w:leader="hyphen" w:pos="7938"/>
        </w:tabs>
        <w:spacing w:line="360" w:lineRule="auto"/>
        <w:ind w:left="426"/>
        <w:rPr>
          <w:b/>
          <w:bCs/>
        </w:rPr>
      </w:pPr>
      <w:r w:rsidRPr="000C526C">
        <w:t xml:space="preserve">        if frames is not None:</w:t>
      </w:r>
    </w:p>
    <w:p w14:paraId="47B5F53E" w14:textId="77777777" w:rsidR="000C526C" w:rsidRPr="000C526C" w:rsidRDefault="000C526C" w:rsidP="000C526C">
      <w:pPr>
        <w:widowControl w:val="0"/>
        <w:tabs>
          <w:tab w:val="left" w:leader="hyphen" w:pos="7938"/>
        </w:tabs>
        <w:spacing w:line="360" w:lineRule="auto"/>
        <w:ind w:left="426"/>
        <w:rPr>
          <w:b/>
          <w:bCs/>
        </w:rPr>
      </w:pPr>
      <w:r w:rsidRPr="000C526C">
        <w:t xml:space="preserve">            extracted_frames_counts.append(frames.shape[0])</w:t>
      </w:r>
    </w:p>
    <w:p w14:paraId="2A8E169A" w14:textId="77777777" w:rsidR="000C526C" w:rsidRPr="000C526C" w:rsidRDefault="000C526C" w:rsidP="000C526C">
      <w:pPr>
        <w:widowControl w:val="0"/>
        <w:tabs>
          <w:tab w:val="left" w:leader="hyphen" w:pos="7938"/>
        </w:tabs>
        <w:spacing w:line="360" w:lineRule="auto"/>
        <w:ind w:left="426"/>
        <w:rPr>
          <w:b/>
          <w:bCs/>
        </w:rPr>
      </w:pPr>
      <w:r w:rsidRPr="000C526C">
        <w:t xml:space="preserve">            </w:t>
      </w:r>
    </w:p>
    <w:p w14:paraId="2805EBF0" w14:textId="77777777" w:rsidR="000C526C" w:rsidRPr="000C526C" w:rsidRDefault="000C526C" w:rsidP="000C526C">
      <w:pPr>
        <w:widowControl w:val="0"/>
        <w:tabs>
          <w:tab w:val="left" w:leader="hyphen" w:pos="7938"/>
        </w:tabs>
        <w:spacing w:line="360" w:lineRule="auto"/>
        <w:ind w:left="426"/>
        <w:rPr>
          <w:b/>
          <w:bCs/>
        </w:rPr>
      </w:pPr>
      <w:r w:rsidRPr="000C526C">
        <w:t xml:space="preserve">    return extracted_frames_counts</w:t>
      </w:r>
    </w:p>
    <w:p w14:paraId="525944AC" w14:textId="77777777" w:rsidR="000C526C" w:rsidRDefault="000C526C" w:rsidP="00E151B5">
      <w:pPr>
        <w:widowControl w:val="0"/>
        <w:tabs>
          <w:tab w:val="left" w:leader="hyphen" w:pos="7938"/>
        </w:tabs>
        <w:spacing w:line="360" w:lineRule="auto"/>
        <w:ind w:left="426"/>
        <w:rPr>
          <w:b/>
          <w:bCs/>
        </w:rPr>
      </w:pPr>
    </w:p>
    <w:p w14:paraId="7B1B75B7" w14:textId="77777777" w:rsidR="000C526C" w:rsidRDefault="000C526C" w:rsidP="00E151B5">
      <w:pPr>
        <w:widowControl w:val="0"/>
        <w:tabs>
          <w:tab w:val="left" w:leader="hyphen" w:pos="7938"/>
        </w:tabs>
        <w:spacing w:line="360" w:lineRule="auto"/>
        <w:ind w:left="426"/>
        <w:rPr>
          <w:b/>
          <w:bCs/>
        </w:rPr>
      </w:pPr>
    </w:p>
    <w:p w14:paraId="2EE2C5F2" w14:textId="77777777" w:rsidR="000C526C" w:rsidRDefault="000C526C" w:rsidP="00E151B5">
      <w:pPr>
        <w:widowControl w:val="0"/>
        <w:tabs>
          <w:tab w:val="left" w:leader="hyphen" w:pos="7938"/>
        </w:tabs>
        <w:spacing w:line="360" w:lineRule="auto"/>
        <w:ind w:left="426"/>
        <w:rPr>
          <w:b/>
          <w:bCs/>
        </w:rPr>
      </w:pPr>
    </w:p>
    <w:p w14:paraId="151F47BD" w14:textId="77777777" w:rsidR="000C526C" w:rsidRPr="000C526C" w:rsidRDefault="000C526C" w:rsidP="000C526C">
      <w:pPr>
        <w:widowControl w:val="0"/>
        <w:tabs>
          <w:tab w:val="left" w:leader="hyphen" w:pos="7938"/>
        </w:tabs>
        <w:spacing w:line="360" w:lineRule="auto"/>
        <w:ind w:left="426"/>
        <w:rPr>
          <w:b/>
          <w:bCs/>
        </w:rPr>
      </w:pPr>
      <w:r w:rsidRPr="000C526C">
        <w:t>violence_frames = analyze_frame_extraction(violence_path)</w:t>
      </w:r>
    </w:p>
    <w:p w14:paraId="6C0FD661" w14:textId="77777777" w:rsidR="000C526C" w:rsidRPr="000C526C" w:rsidRDefault="000C526C" w:rsidP="000C526C">
      <w:pPr>
        <w:widowControl w:val="0"/>
        <w:tabs>
          <w:tab w:val="left" w:leader="hyphen" w:pos="7938"/>
        </w:tabs>
        <w:spacing w:line="360" w:lineRule="auto"/>
        <w:ind w:left="426"/>
        <w:rPr>
          <w:b/>
          <w:bCs/>
        </w:rPr>
      </w:pPr>
      <w:r w:rsidRPr="000C526C">
        <w:t>non_violence_frames = analyze_frame_extraction(non_violence_path)</w:t>
      </w:r>
    </w:p>
    <w:p w14:paraId="7D5F8D30" w14:textId="77777777" w:rsidR="000C526C" w:rsidRDefault="000C526C" w:rsidP="00E151B5">
      <w:pPr>
        <w:widowControl w:val="0"/>
        <w:tabs>
          <w:tab w:val="left" w:leader="hyphen" w:pos="7938"/>
        </w:tabs>
        <w:spacing w:line="360" w:lineRule="auto"/>
        <w:ind w:left="426"/>
        <w:rPr>
          <w:b/>
          <w:bCs/>
        </w:rPr>
      </w:pPr>
    </w:p>
    <w:p w14:paraId="4C8E6A52" w14:textId="77777777" w:rsidR="000C526C" w:rsidRDefault="000C526C" w:rsidP="00E151B5">
      <w:pPr>
        <w:widowControl w:val="0"/>
        <w:tabs>
          <w:tab w:val="left" w:leader="hyphen" w:pos="7938"/>
        </w:tabs>
        <w:spacing w:line="360" w:lineRule="auto"/>
        <w:ind w:left="426"/>
        <w:rPr>
          <w:b/>
          <w:bCs/>
        </w:rPr>
      </w:pPr>
    </w:p>
    <w:p w14:paraId="0404C93E" w14:textId="77777777" w:rsidR="000C526C" w:rsidRDefault="000C526C" w:rsidP="00E151B5">
      <w:pPr>
        <w:widowControl w:val="0"/>
        <w:tabs>
          <w:tab w:val="left" w:leader="hyphen" w:pos="7938"/>
        </w:tabs>
        <w:spacing w:line="360" w:lineRule="auto"/>
        <w:ind w:left="426"/>
        <w:rPr>
          <w:b/>
          <w:bCs/>
        </w:rPr>
      </w:pPr>
    </w:p>
    <w:p w14:paraId="652769EC" w14:textId="77777777" w:rsidR="000C526C" w:rsidRPr="000C526C" w:rsidRDefault="000C526C" w:rsidP="000C526C">
      <w:pPr>
        <w:widowControl w:val="0"/>
        <w:tabs>
          <w:tab w:val="left" w:leader="hyphen" w:pos="7938"/>
        </w:tabs>
        <w:spacing w:line="360" w:lineRule="auto"/>
        <w:ind w:left="426"/>
        <w:rPr>
          <w:b/>
          <w:bCs/>
        </w:rPr>
      </w:pPr>
      <w:r w:rsidRPr="000C526C">
        <w:t>plt.figure(figsize=(10, 6))</w:t>
      </w:r>
    </w:p>
    <w:p w14:paraId="341769FD" w14:textId="77777777" w:rsidR="000C526C" w:rsidRPr="000C526C" w:rsidRDefault="000C526C" w:rsidP="000C526C">
      <w:pPr>
        <w:widowControl w:val="0"/>
        <w:tabs>
          <w:tab w:val="left" w:leader="hyphen" w:pos="7938"/>
        </w:tabs>
        <w:spacing w:line="360" w:lineRule="auto"/>
        <w:ind w:left="426"/>
        <w:rPr>
          <w:b/>
          <w:bCs/>
        </w:rPr>
      </w:pPr>
      <w:r w:rsidRPr="000C526C">
        <w:t>sns.histplot(violence_frames, color='red', label='Violence Frames', kde=False, bins=5)</w:t>
      </w:r>
    </w:p>
    <w:p w14:paraId="0149CDEE" w14:textId="77777777" w:rsidR="000C526C" w:rsidRPr="000C526C" w:rsidRDefault="000C526C" w:rsidP="000C526C">
      <w:pPr>
        <w:widowControl w:val="0"/>
        <w:tabs>
          <w:tab w:val="left" w:leader="hyphen" w:pos="7938"/>
        </w:tabs>
        <w:spacing w:line="360" w:lineRule="auto"/>
        <w:ind w:left="426"/>
        <w:rPr>
          <w:b/>
          <w:bCs/>
        </w:rPr>
      </w:pPr>
      <w:r w:rsidRPr="000C526C">
        <w:t>sns.histplot(non_violence_frames, color='blue', label='Non-Violence Frames', kde=False, bins=6)</w:t>
      </w:r>
    </w:p>
    <w:p w14:paraId="076DCDB9" w14:textId="77777777" w:rsidR="000C526C" w:rsidRPr="000C526C" w:rsidRDefault="000C526C" w:rsidP="000C526C">
      <w:pPr>
        <w:widowControl w:val="0"/>
        <w:tabs>
          <w:tab w:val="left" w:leader="hyphen" w:pos="7938"/>
        </w:tabs>
        <w:spacing w:line="360" w:lineRule="auto"/>
        <w:ind w:left="426"/>
        <w:rPr>
          <w:b/>
          <w:bCs/>
        </w:rPr>
      </w:pPr>
      <w:r w:rsidRPr="000C526C">
        <w:t>plt.title('Frame Extraction Analysis')</w:t>
      </w:r>
    </w:p>
    <w:p w14:paraId="1A79F6C5" w14:textId="77777777" w:rsidR="000C526C" w:rsidRPr="000C526C" w:rsidRDefault="000C526C" w:rsidP="000C526C">
      <w:pPr>
        <w:widowControl w:val="0"/>
        <w:tabs>
          <w:tab w:val="left" w:leader="hyphen" w:pos="7938"/>
        </w:tabs>
        <w:spacing w:line="360" w:lineRule="auto"/>
        <w:ind w:left="426"/>
        <w:rPr>
          <w:b/>
          <w:bCs/>
        </w:rPr>
      </w:pPr>
      <w:r w:rsidRPr="000C526C">
        <w:t>plt.xlabel('Number of Extracted Frames')</w:t>
      </w:r>
    </w:p>
    <w:p w14:paraId="53FCAA43" w14:textId="77777777" w:rsidR="000C526C" w:rsidRPr="000C526C" w:rsidRDefault="000C526C" w:rsidP="000C526C">
      <w:pPr>
        <w:widowControl w:val="0"/>
        <w:tabs>
          <w:tab w:val="left" w:leader="hyphen" w:pos="7938"/>
        </w:tabs>
        <w:spacing w:line="360" w:lineRule="auto"/>
        <w:ind w:left="426"/>
        <w:rPr>
          <w:b/>
          <w:bCs/>
        </w:rPr>
      </w:pPr>
      <w:r w:rsidRPr="000C526C">
        <w:t>plt.ylabel('Count')</w:t>
      </w:r>
    </w:p>
    <w:p w14:paraId="1F1CA180" w14:textId="77777777" w:rsidR="000C526C" w:rsidRPr="000C526C" w:rsidRDefault="000C526C" w:rsidP="000C526C">
      <w:pPr>
        <w:widowControl w:val="0"/>
        <w:tabs>
          <w:tab w:val="left" w:leader="hyphen" w:pos="7938"/>
        </w:tabs>
        <w:spacing w:line="360" w:lineRule="auto"/>
        <w:ind w:left="426"/>
        <w:rPr>
          <w:b/>
          <w:bCs/>
        </w:rPr>
      </w:pPr>
      <w:r w:rsidRPr="000C526C">
        <w:t>plt.legend()</w:t>
      </w:r>
    </w:p>
    <w:p w14:paraId="286C5C81" w14:textId="77777777" w:rsidR="000C526C" w:rsidRPr="000C526C" w:rsidRDefault="000C526C" w:rsidP="000C526C">
      <w:pPr>
        <w:widowControl w:val="0"/>
        <w:tabs>
          <w:tab w:val="left" w:leader="hyphen" w:pos="7938"/>
        </w:tabs>
        <w:spacing w:line="360" w:lineRule="auto"/>
        <w:ind w:left="426"/>
        <w:rPr>
          <w:b/>
          <w:bCs/>
        </w:rPr>
      </w:pPr>
      <w:r w:rsidRPr="000C526C">
        <w:t>plt.show()</w:t>
      </w:r>
    </w:p>
    <w:p w14:paraId="5D1B8637" w14:textId="77777777" w:rsidR="000C526C" w:rsidRDefault="000C526C" w:rsidP="00E151B5">
      <w:pPr>
        <w:widowControl w:val="0"/>
        <w:tabs>
          <w:tab w:val="left" w:leader="hyphen" w:pos="7938"/>
        </w:tabs>
        <w:spacing w:line="360" w:lineRule="auto"/>
        <w:ind w:left="426"/>
        <w:rPr>
          <w:b/>
          <w:bCs/>
        </w:rPr>
      </w:pPr>
    </w:p>
    <w:p w14:paraId="3B7DA71A" w14:textId="77777777" w:rsidR="000C526C" w:rsidRDefault="000C526C" w:rsidP="00E151B5">
      <w:pPr>
        <w:widowControl w:val="0"/>
        <w:tabs>
          <w:tab w:val="left" w:leader="hyphen" w:pos="7938"/>
        </w:tabs>
        <w:spacing w:line="360" w:lineRule="auto"/>
        <w:ind w:left="426"/>
        <w:rPr>
          <w:b/>
          <w:bCs/>
        </w:rPr>
      </w:pPr>
    </w:p>
    <w:p w14:paraId="7F32676C" w14:textId="77777777" w:rsidR="000C526C" w:rsidRDefault="000C526C" w:rsidP="00E151B5">
      <w:pPr>
        <w:widowControl w:val="0"/>
        <w:tabs>
          <w:tab w:val="left" w:leader="hyphen" w:pos="7938"/>
        </w:tabs>
        <w:spacing w:line="360" w:lineRule="auto"/>
        <w:ind w:left="426"/>
        <w:rPr>
          <w:b/>
          <w:bCs/>
        </w:rPr>
      </w:pPr>
    </w:p>
    <w:p w14:paraId="3BAC8308" w14:textId="77777777" w:rsidR="000C526C" w:rsidRPr="000C526C" w:rsidRDefault="000C526C" w:rsidP="000C526C">
      <w:pPr>
        <w:widowControl w:val="0"/>
        <w:tabs>
          <w:tab w:val="left" w:leader="hyphen" w:pos="7938"/>
        </w:tabs>
        <w:spacing w:line="360" w:lineRule="auto"/>
        <w:ind w:left="426"/>
        <w:rPr>
          <w:b/>
          <w:bCs/>
        </w:rPr>
      </w:pPr>
      <w:r w:rsidRPr="000C526C">
        <w:t>def load_data(data_path, label):</w:t>
      </w:r>
    </w:p>
    <w:p w14:paraId="642B95A8" w14:textId="77777777" w:rsidR="000C526C" w:rsidRPr="000C526C" w:rsidRDefault="000C526C" w:rsidP="000C526C">
      <w:pPr>
        <w:widowControl w:val="0"/>
        <w:tabs>
          <w:tab w:val="left" w:leader="hyphen" w:pos="7938"/>
        </w:tabs>
        <w:spacing w:line="360" w:lineRule="auto"/>
        <w:ind w:left="426"/>
        <w:rPr>
          <w:b/>
          <w:bCs/>
        </w:rPr>
      </w:pPr>
      <w:r w:rsidRPr="000C526C">
        <w:t xml:space="preserve">    data = []</w:t>
      </w:r>
    </w:p>
    <w:p w14:paraId="7719405E" w14:textId="77777777" w:rsidR="000C526C" w:rsidRPr="000C526C" w:rsidRDefault="000C526C" w:rsidP="000C526C">
      <w:pPr>
        <w:widowControl w:val="0"/>
        <w:tabs>
          <w:tab w:val="left" w:leader="hyphen" w:pos="7938"/>
        </w:tabs>
        <w:spacing w:line="360" w:lineRule="auto"/>
        <w:ind w:left="426"/>
        <w:rPr>
          <w:b/>
          <w:bCs/>
        </w:rPr>
      </w:pPr>
      <w:r w:rsidRPr="000C526C">
        <w:t xml:space="preserve">    labels = []</w:t>
      </w:r>
    </w:p>
    <w:p w14:paraId="1EC75D65" w14:textId="77777777" w:rsidR="000C526C" w:rsidRPr="000C526C" w:rsidRDefault="000C526C" w:rsidP="000C526C">
      <w:pPr>
        <w:widowControl w:val="0"/>
        <w:tabs>
          <w:tab w:val="left" w:leader="hyphen" w:pos="7938"/>
        </w:tabs>
        <w:spacing w:line="360" w:lineRule="auto"/>
        <w:ind w:left="426"/>
        <w:rPr>
          <w:b/>
          <w:bCs/>
        </w:rPr>
      </w:pPr>
      <w:r w:rsidRPr="000C526C">
        <w:t xml:space="preserve">    for video_name in os.listdir(data_path):</w:t>
      </w:r>
    </w:p>
    <w:p w14:paraId="6156C049" w14:textId="77777777" w:rsidR="000C526C" w:rsidRPr="000C526C" w:rsidRDefault="000C526C" w:rsidP="000C526C">
      <w:pPr>
        <w:widowControl w:val="0"/>
        <w:tabs>
          <w:tab w:val="left" w:leader="hyphen" w:pos="7938"/>
        </w:tabs>
        <w:spacing w:line="360" w:lineRule="auto"/>
        <w:ind w:left="426"/>
        <w:rPr>
          <w:b/>
          <w:bCs/>
        </w:rPr>
      </w:pPr>
      <w:r w:rsidRPr="000C526C">
        <w:t xml:space="preserve">        video_path = os.path.join(data_path, video_name)</w:t>
      </w:r>
    </w:p>
    <w:p w14:paraId="581B8D21" w14:textId="77777777" w:rsidR="000C526C" w:rsidRPr="000C526C" w:rsidRDefault="000C526C" w:rsidP="000C526C">
      <w:pPr>
        <w:widowControl w:val="0"/>
        <w:tabs>
          <w:tab w:val="left" w:leader="hyphen" w:pos="7938"/>
        </w:tabs>
        <w:spacing w:line="360" w:lineRule="auto"/>
        <w:ind w:left="426"/>
        <w:rPr>
          <w:b/>
          <w:bCs/>
        </w:rPr>
      </w:pPr>
      <w:r w:rsidRPr="000C526C">
        <w:t xml:space="preserve">        frames = preprocess_video(video_path)</w:t>
      </w:r>
    </w:p>
    <w:p w14:paraId="3402184F" w14:textId="77777777" w:rsidR="000C526C" w:rsidRPr="000C526C" w:rsidRDefault="000C526C" w:rsidP="000C526C">
      <w:pPr>
        <w:widowControl w:val="0"/>
        <w:tabs>
          <w:tab w:val="left" w:leader="hyphen" w:pos="7938"/>
        </w:tabs>
        <w:spacing w:line="360" w:lineRule="auto"/>
        <w:ind w:left="426"/>
        <w:rPr>
          <w:b/>
          <w:bCs/>
        </w:rPr>
      </w:pPr>
      <w:r w:rsidRPr="000C526C">
        <w:t xml:space="preserve">        if frames is not None:</w:t>
      </w:r>
    </w:p>
    <w:p w14:paraId="4F6B6910" w14:textId="77777777" w:rsidR="000C526C" w:rsidRPr="000C526C" w:rsidRDefault="000C526C" w:rsidP="000C526C">
      <w:pPr>
        <w:widowControl w:val="0"/>
        <w:tabs>
          <w:tab w:val="left" w:leader="hyphen" w:pos="7938"/>
        </w:tabs>
        <w:spacing w:line="360" w:lineRule="auto"/>
        <w:ind w:left="426"/>
        <w:rPr>
          <w:b/>
          <w:bCs/>
        </w:rPr>
      </w:pPr>
      <w:r w:rsidRPr="000C526C">
        <w:t xml:space="preserve">            data.append(frames)</w:t>
      </w:r>
    </w:p>
    <w:p w14:paraId="66AA66E6" w14:textId="77777777" w:rsidR="000C526C" w:rsidRPr="000C526C" w:rsidRDefault="000C526C" w:rsidP="000C526C">
      <w:pPr>
        <w:widowControl w:val="0"/>
        <w:tabs>
          <w:tab w:val="left" w:leader="hyphen" w:pos="7938"/>
        </w:tabs>
        <w:spacing w:line="360" w:lineRule="auto"/>
        <w:ind w:left="426"/>
        <w:rPr>
          <w:b/>
          <w:bCs/>
        </w:rPr>
      </w:pPr>
      <w:r w:rsidRPr="000C526C">
        <w:t xml:space="preserve">            labels.append(label)</w:t>
      </w:r>
    </w:p>
    <w:p w14:paraId="323A6876" w14:textId="77777777" w:rsidR="000C526C" w:rsidRPr="000C526C" w:rsidRDefault="000C526C" w:rsidP="000C526C">
      <w:pPr>
        <w:widowControl w:val="0"/>
        <w:tabs>
          <w:tab w:val="left" w:leader="hyphen" w:pos="7938"/>
        </w:tabs>
        <w:spacing w:line="360" w:lineRule="auto"/>
        <w:ind w:left="426"/>
        <w:rPr>
          <w:b/>
          <w:bCs/>
        </w:rPr>
      </w:pPr>
      <w:r w:rsidRPr="000C526C">
        <w:t xml:space="preserve">    return np.array(data), np.array(labels)</w:t>
      </w:r>
    </w:p>
    <w:p w14:paraId="356F81F5" w14:textId="77777777" w:rsidR="000C526C" w:rsidRDefault="000C526C" w:rsidP="00E151B5">
      <w:pPr>
        <w:widowControl w:val="0"/>
        <w:tabs>
          <w:tab w:val="left" w:leader="hyphen" w:pos="7938"/>
        </w:tabs>
        <w:spacing w:line="360" w:lineRule="auto"/>
        <w:ind w:left="426"/>
        <w:rPr>
          <w:b/>
          <w:bCs/>
        </w:rPr>
      </w:pPr>
    </w:p>
    <w:p w14:paraId="5F000FD1" w14:textId="77777777" w:rsidR="000C526C" w:rsidRDefault="000C526C" w:rsidP="00E151B5">
      <w:pPr>
        <w:widowControl w:val="0"/>
        <w:tabs>
          <w:tab w:val="left" w:leader="hyphen" w:pos="7938"/>
        </w:tabs>
        <w:spacing w:line="360" w:lineRule="auto"/>
        <w:ind w:left="426"/>
        <w:rPr>
          <w:b/>
          <w:bCs/>
        </w:rPr>
      </w:pPr>
    </w:p>
    <w:p w14:paraId="5B3AFC6F" w14:textId="77777777" w:rsidR="000C526C" w:rsidRDefault="000C526C" w:rsidP="00E151B5">
      <w:pPr>
        <w:widowControl w:val="0"/>
        <w:tabs>
          <w:tab w:val="left" w:leader="hyphen" w:pos="7938"/>
        </w:tabs>
        <w:spacing w:line="360" w:lineRule="auto"/>
        <w:ind w:left="426"/>
        <w:rPr>
          <w:b/>
          <w:bCs/>
        </w:rPr>
      </w:pPr>
    </w:p>
    <w:p w14:paraId="0A0AFCB7" w14:textId="77777777" w:rsidR="000C526C" w:rsidRDefault="000C526C" w:rsidP="00E151B5">
      <w:pPr>
        <w:widowControl w:val="0"/>
        <w:tabs>
          <w:tab w:val="left" w:leader="hyphen" w:pos="7938"/>
        </w:tabs>
        <w:spacing w:line="360" w:lineRule="auto"/>
        <w:ind w:left="426"/>
        <w:rPr>
          <w:b/>
          <w:bCs/>
        </w:rPr>
      </w:pPr>
    </w:p>
    <w:p w14:paraId="0C266288" w14:textId="77777777" w:rsidR="000C526C" w:rsidRPr="000C526C" w:rsidRDefault="000C526C" w:rsidP="000C526C">
      <w:pPr>
        <w:widowControl w:val="0"/>
        <w:tabs>
          <w:tab w:val="left" w:leader="hyphen" w:pos="7938"/>
        </w:tabs>
        <w:spacing w:line="360" w:lineRule="auto"/>
        <w:ind w:left="426"/>
        <w:rPr>
          <w:b/>
          <w:bCs/>
        </w:rPr>
      </w:pPr>
      <w:r w:rsidRPr="000C526C">
        <w:t>train_violence_data, train_violence_labels = load_data(r"/Users/raghadk/Documents/violence Detection/costom-videos-dataset/train/violence", label=1)</w:t>
      </w:r>
    </w:p>
    <w:p w14:paraId="379EAE95" w14:textId="77777777" w:rsidR="000C526C" w:rsidRPr="000C526C" w:rsidRDefault="000C526C" w:rsidP="000C526C">
      <w:pPr>
        <w:widowControl w:val="0"/>
        <w:tabs>
          <w:tab w:val="left" w:leader="hyphen" w:pos="7938"/>
        </w:tabs>
        <w:spacing w:line="360" w:lineRule="auto"/>
        <w:ind w:left="426"/>
        <w:rPr>
          <w:b/>
          <w:bCs/>
        </w:rPr>
      </w:pPr>
      <w:r w:rsidRPr="000C526C">
        <w:t>train_non_violence_data, train_non_violence_labels = load_data(r"/Users/raghadk/Documents/violence Detection/costom-videos-dataset/train/non-violence", label=0)</w:t>
      </w:r>
    </w:p>
    <w:p w14:paraId="6DA0AEFB" w14:textId="77777777" w:rsidR="000C526C" w:rsidRDefault="000C526C" w:rsidP="00E151B5">
      <w:pPr>
        <w:widowControl w:val="0"/>
        <w:tabs>
          <w:tab w:val="left" w:leader="hyphen" w:pos="7938"/>
        </w:tabs>
        <w:spacing w:line="360" w:lineRule="auto"/>
        <w:ind w:left="426"/>
        <w:rPr>
          <w:b/>
          <w:bCs/>
        </w:rPr>
      </w:pPr>
    </w:p>
    <w:p w14:paraId="21A366F1" w14:textId="77777777" w:rsidR="000C526C" w:rsidRDefault="000C526C" w:rsidP="00E151B5">
      <w:pPr>
        <w:widowControl w:val="0"/>
        <w:tabs>
          <w:tab w:val="left" w:leader="hyphen" w:pos="7938"/>
        </w:tabs>
        <w:spacing w:line="360" w:lineRule="auto"/>
        <w:ind w:left="426"/>
        <w:rPr>
          <w:b/>
          <w:bCs/>
        </w:rPr>
      </w:pPr>
    </w:p>
    <w:p w14:paraId="20639F92" w14:textId="77777777" w:rsidR="000C526C" w:rsidRPr="000C526C" w:rsidRDefault="000C526C" w:rsidP="000C526C">
      <w:pPr>
        <w:widowControl w:val="0"/>
        <w:tabs>
          <w:tab w:val="left" w:leader="hyphen" w:pos="7938"/>
        </w:tabs>
        <w:spacing w:line="360" w:lineRule="auto"/>
        <w:ind w:left="426"/>
        <w:rPr>
          <w:b/>
          <w:bCs/>
        </w:rPr>
      </w:pPr>
      <w:r w:rsidRPr="000C526C">
        <w:t>test_violence_data, test_violence_labels = load_data(r"/Users/raghadk/Documents/violence Detection/costom-videos-dataset/test/violence", label=1)</w:t>
      </w:r>
    </w:p>
    <w:p w14:paraId="28ED678D" w14:textId="77777777" w:rsidR="000C526C" w:rsidRPr="000C526C" w:rsidRDefault="000C526C" w:rsidP="000C526C">
      <w:pPr>
        <w:widowControl w:val="0"/>
        <w:tabs>
          <w:tab w:val="left" w:leader="hyphen" w:pos="7938"/>
        </w:tabs>
        <w:spacing w:line="360" w:lineRule="auto"/>
        <w:ind w:left="426"/>
        <w:rPr>
          <w:b/>
          <w:bCs/>
        </w:rPr>
      </w:pPr>
      <w:r w:rsidRPr="000C526C">
        <w:t>test_non_violence_data, test_non_violence_labels = load_data(r"/Users/raghadk/Documents/violence Detection/costom-videos-dataset/test/non-violence", label=0)</w:t>
      </w:r>
    </w:p>
    <w:p w14:paraId="36AA58F3" w14:textId="77777777" w:rsidR="000C526C" w:rsidRPr="000C526C" w:rsidRDefault="000C526C" w:rsidP="000C526C">
      <w:pPr>
        <w:widowControl w:val="0"/>
        <w:tabs>
          <w:tab w:val="left" w:leader="hyphen" w:pos="7938"/>
        </w:tabs>
        <w:spacing w:line="360" w:lineRule="auto"/>
        <w:ind w:left="426"/>
        <w:rPr>
          <w:b/>
          <w:bCs/>
        </w:rPr>
      </w:pPr>
      <w:r w:rsidRPr="000C526C">
        <w:br/>
      </w:r>
    </w:p>
    <w:p w14:paraId="7738B3B8" w14:textId="77777777" w:rsidR="000C526C" w:rsidRPr="000C526C" w:rsidRDefault="000C526C" w:rsidP="000C526C">
      <w:pPr>
        <w:widowControl w:val="0"/>
        <w:tabs>
          <w:tab w:val="left" w:leader="hyphen" w:pos="7938"/>
        </w:tabs>
        <w:spacing w:line="360" w:lineRule="auto"/>
        <w:ind w:left="426"/>
        <w:rPr>
          <w:b/>
          <w:bCs/>
        </w:rPr>
      </w:pPr>
      <w:r w:rsidRPr="000C526C">
        <w:t>X_train = np.concatenate((train_violence_data, train_non_violence_data), axis=0)</w:t>
      </w:r>
    </w:p>
    <w:p w14:paraId="55539686" w14:textId="77777777" w:rsidR="000C526C" w:rsidRPr="000C526C" w:rsidRDefault="000C526C" w:rsidP="000C526C">
      <w:pPr>
        <w:widowControl w:val="0"/>
        <w:tabs>
          <w:tab w:val="left" w:leader="hyphen" w:pos="7938"/>
        </w:tabs>
        <w:spacing w:line="360" w:lineRule="auto"/>
        <w:ind w:left="426"/>
        <w:rPr>
          <w:b/>
          <w:bCs/>
        </w:rPr>
      </w:pPr>
      <w:r w:rsidRPr="000C526C">
        <w:t>y_train = np.concatenate((train_violence_labels, train_non_violence_labels), axis=0)</w:t>
      </w:r>
    </w:p>
    <w:p w14:paraId="63A4BBF8" w14:textId="77777777" w:rsidR="000C526C" w:rsidRDefault="000C526C" w:rsidP="00E151B5">
      <w:pPr>
        <w:widowControl w:val="0"/>
        <w:tabs>
          <w:tab w:val="left" w:leader="hyphen" w:pos="7938"/>
        </w:tabs>
        <w:spacing w:line="360" w:lineRule="auto"/>
        <w:ind w:left="426"/>
        <w:rPr>
          <w:b/>
          <w:bCs/>
        </w:rPr>
      </w:pPr>
    </w:p>
    <w:p w14:paraId="5DAB195F" w14:textId="77777777" w:rsidR="000C526C" w:rsidRDefault="000C526C" w:rsidP="00E151B5">
      <w:pPr>
        <w:widowControl w:val="0"/>
        <w:tabs>
          <w:tab w:val="left" w:leader="hyphen" w:pos="7938"/>
        </w:tabs>
        <w:spacing w:line="360" w:lineRule="auto"/>
        <w:ind w:left="426"/>
        <w:rPr>
          <w:b/>
          <w:bCs/>
        </w:rPr>
      </w:pPr>
    </w:p>
    <w:p w14:paraId="11884DED" w14:textId="77777777" w:rsidR="000C526C" w:rsidRPr="000C526C" w:rsidRDefault="000C526C" w:rsidP="000C526C">
      <w:pPr>
        <w:widowControl w:val="0"/>
        <w:tabs>
          <w:tab w:val="left" w:leader="hyphen" w:pos="7938"/>
        </w:tabs>
        <w:spacing w:line="360" w:lineRule="auto"/>
        <w:ind w:left="426"/>
        <w:rPr>
          <w:b/>
          <w:bCs/>
        </w:rPr>
      </w:pPr>
      <w:r w:rsidRPr="000C526C">
        <w:t>X_test = np.concatenate((test_violence_data, test_non_violence_data), axis=0)</w:t>
      </w:r>
    </w:p>
    <w:p w14:paraId="3522446E" w14:textId="77777777" w:rsidR="000C526C" w:rsidRPr="000C526C" w:rsidRDefault="000C526C" w:rsidP="000C526C">
      <w:pPr>
        <w:widowControl w:val="0"/>
        <w:tabs>
          <w:tab w:val="left" w:leader="hyphen" w:pos="7938"/>
        </w:tabs>
        <w:spacing w:line="360" w:lineRule="auto"/>
        <w:ind w:left="426"/>
        <w:rPr>
          <w:b/>
          <w:bCs/>
        </w:rPr>
      </w:pPr>
      <w:r w:rsidRPr="000C526C">
        <w:t>y_test = np.concatenate((test_violence_labels, test_non_violence_labels), axis=0)</w:t>
      </w:r>
    </w:p>
    <w:p w14:paraId="7FF20B7B" w14:textId="77777777" w:rsidR="000C526C" w:rsidRDefault="000C526C" w:rsidP="00E151B5">
      <w:pPr>
        <w:widowControl w:val="0"/>
        <w:tabs>
          <w:tab w:val="left" w:leader="hyphen" w:pos="7938"/>
        </w:tabs>
        <w:spacing w:line="360" w:lineRule="auto"/>
        <w:ind w:left="426"/>
        <w:rPr>
          <w:b/>
          <w:bCs/>
        </w:rPr>
      </w:pPr>
    </w:p>
    <w:p w14:paraId="53A4E9B9" w14:textId="77777777" w:rsidR="000C526C" w:rsidRDefault="000C526C" w:rsidP="00E151B5">
      <w:pPr>
        <w:widowControl w:val="0"/>
        <w:tabs>
          <w:tab w:val="left" w:leader="hyphen" w:pos="7938"/>
        </w:tabs>
        <w:spacing w:line="360" w:lineRule="auto"/>
        <w:ind w:left="426"/>
        <w:rPr>
          <w:b/>
          <w:bCs/>
        </w:rPr>
      </w:pPr>
    </w:p>
    <w:p w14:paraId="461D47FE" w14:textId="77777777" w:rsidR="000C526C" w:rsidRDefault="000C526C" w:rsidP="00E151B5">
      <w:pPr>
        <w:widowControl w:val="0"/>
        <w:tabs>
          <w:tab w:val="left" w:leader="hyphen" w:pos="7938"/>
        </w:tabs>
        <w:spacing w:line="360" w:lineRule="auto"/>
        <w:ind w:left="426"/>
        <w:rPr>
          <w:b/>
          <w:bCs/>
        </w:rPr>
      </w:pPr>
    </w:p>
    <w:p w14:paraId="66CCF5F3" w14:textId="77777777" w:rsidR="000C526C" w:rsidRPr="000C526C" w:rsidRDefault="000C526C" w:rsidP="000C526C">
      <w:pPr>
        <w:widowControl w:val="0"/>
        <w:tabs>
          <w:tab w:val="left" w:leader="hyphen" w:pos="7938"/>
        </w:tabs>
        <w:spacing w:line="360" w:lineRule="auto"/>
        <w:ind w:left="426"/>
        <w:rPr>
          <w:b/>
          <w:bCs/>
        </w:rPr>
      </w:pPr>
      <w:r w:rsidRPr="000C526C">
        <w:t>X_train = X_train.reshape(-1, NUM_FRAMES, IMG_SIZE, IMG_SIZE, 3)</w:t>
      </w:r>
    </w:p>
    <w:p w14:paraId="2D3E3C05" w14:textId="746DBE44" w:rsidR="000C526C" w:rsidRDefault="000C526C" w:rsidP="00E151B5">
      <w:pPr>
        <w:widowControl w:val="0"/>
        <w:tabs>
          <w:tab w:val="left" w:leader="hyphen" w:pos="7938"/>
        </w:tabs>
        <w:spacing w:line="360" w:lineRule="auto"/>
        <w:ind w:left="426"/>
        <w:rPr>
          <w:b/>
          <w:bCs/>
        </w:rPr>
      </w:pPr>
    </w:p>
    <w:p w14:paraId="14EFD6AC" w14:textId="77777777" w:rsidR="000C526C" w:rsidRDefault="000C526C" w:rsidP="00E151B5">
      <w:pPr>
        <w:widowControl w:val="0"/>
        <w:tabs>
          <w:tab w:val="left" w:leader="hyphen" w:pos="7938"/>
        </w:tabs>
        <w:spacing w:line="360" w:lineRule="auto"/>
        <w:ind w:left="426"/>
        <w:rPr>
          <w:b/>
          <w:bCs/>
        </w:rPr>
      </w:pPr>
    </w:p>
    <w:p w14:paraId="5AD5F9DF" w14:textId="77777777" w:rsidR="000C526C" w:rsidRDefault="000C526C" w:rsidP="00E151B5">
      <w:pPr>
        <w:widowControl w:val="0"/>
        <w:tabs>
          <w:tab w:val="left" w:leader="hyphen" w:pos="7938"/>
        </w:tabs>
        <w:spacing w:line="360" w:lineRule="auto"/>
        <w:ind w:left="426"/>
        <w:rPr>
          <w:b/>
          <w:bCs/>
        </w:rPr>
      </w:pPr>
    </w:p>
    <w:p w14:paraId="4E769286" w14:textId="77777777" w:rsidR="000C526C" w:rsidRPr="000C526C" w:rsidRDefault="000C526C" w:rsidP="000C526C">
      <w:pPr>
        <w:widowControl w:val="0"/>
        <w:tabs>
          <w:tab w:val="left" w:leader="hyphen" w:pos="7938"/>
        </w:tabs>
        <w:spacing w:line="360" w:lineRule="auto"/>
        <w:ind w:left="426"/>
        <w:rPr>
          <w:b/>
          <w:bCs/>
        </w:rPr>
      </w:pPr>
      <w:r w:rsidRPr="000C526C">
        <w:t>model = Sequential([</w:t>
      </w:r>
    </w:p>
    <w:p w14:paraId="35DFF61F" w14:textId="77777777" w:rsidR="000C526C" w:rsidRPr="000C526C" w:rsidRDefault="000C526C" w:rsidP="000C526C">
      <w:pPr>
        <w:widowControl w:val="0"/>
        <w:tabs>
          <w:tab w:val="left" w:leader="hyphen" w:pos="7938"/>
        </w:tabs>
        <w:spacing w:line="360" w:lineRule="auto"/>
        <w:ind w:left="426"/>
        <w:rPr>
          <w:b/>
          <w:bCs/>
        </w:rPr>
      </w:pPr>
      <w:r w:rsidRPr="000C526C">
        <w:t xml:space="preserve">    Conv3D(32, (3, 3, 3), activation='relu', input_shape=(NUM_FRAMES, IMG_SIZE, IMG_SIZE, 3)),</w:t>
      </w:r>
    </w:p>
    <w:p w14:paraId="6BF1DC20" w14:textId="77777777" w:rsidR="000C526C" w:rsidRPr="000C526C" w:rsidRDefault="000C526C" w:rsidP="000C526C">
      <w:pPr>
        <w:widowControl w:val="0"/>
        <w:tabs>
          <w:tab w:val="left" w:leader="hyphen" w:pos="7938"/>
        </w:tabs>
        <w:spacing w:line="360" w:lineRule="auto"/>
        <w:ind w:left="426"/>
        <w:rPr>
          <w:b/>
          <w:bCs/>
        </w:rPr>
      </w:pPr>
      <w:r w:rsidRPr="000C526C">
        <w:t xml:space="preserve">    MaxPooling3D((2, 2, 2)),</w:t>
      </w:r>
    </w:p>
    <w:p w14:paraId="3896A1CD" w14:textId="77777777" w:rsidR="000C526C" w:rsidRPr="000C526C" w:rsidRDefault="000C526C" w:rsidP="000C526C">
      <w:pPr>
        <w:widowControl w:val="0"/>
        <w:tabs>
          <w:tab w:val="left" w:leader="hyphen" w:pos="7938"/>
        </w:tabs>
        <w:spacing w:line="360" w:lineRule="auto"/>
        <w:ind w:left="426"/>
        <w:rPr>
          <w:b/>
          <w:bCs/>
        </w:rPr>
      </w:pPr>
      <w:r w:rsidRPr="000C526C">
        <w:t xml:space="preserve">    </w:t>
      </w:r>
    </w:p>
    <w:p w14:paraId="05C9F7CA" w14:textId="77777777" w:rsidR="000C526C" w:rsidRPr="000C526C" w:rsidRDefault="000C526C" w:rsidP="000C526C">
      <w:pPr>
        <w:widowControl w:val="0"/>
        <w:tabs>
          <w:tab w:val="left" w:leader="hyphen" w:pos="7938"/>
        </w:tabs>
        <w:spacing w:line="360" w:lineRule="auto"/>
        <w:ind w:left="426"/>
        <w:rPr>
          <w:b/>
          <w:bCs/>
        </w:rPr>
      </w:pPr>
      <w:r w:rsidRPr="000C526C">
        <w:t xml:space="preserve">    Conv3D(64, (3, 3, 3), activation='relu'),</w:t>
      </w:r>
    </w:p>
    <w:p w14:paraId="3033AA58" w14:textId="77777777" w:rsidR="000C526C" w:rsidRPr="000C526C" w:rsidRDefault="000C526C" w:rsidP="000C526C">
      <w:pPr>
        <w:widowControl w:val="0"/>
        <w:tabs>
          <w:tab w:val="left" w:leader="hyphen" w:pos="7938"/>
        </w:tabs>
        <w:spacing w:line="360" w:lineRule="auto"/>
        <w:ind w:left="426"/>
        <w:rPr>
          <w:b/>
          <w:bCs/>
        </w:rPr>
      </w:pPr>
      <w:r w:rsidRPr="000C526C">
        <w:t xml:space="preserve">    MaxPooling3D((2, 2, 2)),</w:t>
      </w:r>
    </w:p>
    <w:p w14:paraId="491AC105" w14:textId="77777777" w:rsidR="000C526C" w:rsidRPr="000C526C" w:rsidRDefault="000C526C" w:rsidP="000C526C">
      <w:pPr>
        <w:widowControl w:val="0"/>
        <w:tabs>
          <w:tab w:val="left" w:leader="hyphen" w:pos="7938"/>
        </w:tabs>
        <w:spacing w:line="360" w:lineRule="auto"/>
        <w:ind w:left="426"/>
        <w:rPr>
          <w:b/>
          <w:bCs/>
        </w:rPr>
      </w:pPr>
      <w:r w:rsidRPr="000C526C">
        <w:t xml:space="preserve">    </w:t>
      </w:r>
    </w:p>
    <w:p w14:paraId="226BA87F" w14:textId="77777777" w:rsidR="000C526C" w:rsidRPr="000C526C" w:rsidRDefault="000C526C" w:rsidP="000C526C">
      <w:pPr>
        <w:widowControl w:val="0"/>
        <w:tabs>
          <w:tab w:val="left" w:leader="hyphen" w:pos="7938"/>
        </w:tabs>
        <w:spacing w:line="360" w:lineRule="auto"/>
        <w:ind w:left="426"/>
        <w:rPr>
          <w:b/>
          <w:bCs/>
        </w:rPr>
      </w:pPr>
      <w:r w:rsidRPr="000C526C">
        <w:t xml:space="preserve">    TimeDistributed(Flatten()),</w:t>
      </w:r>
    </w:p>
    <w:p w14:paraId="172BD526" w14:textId="77777777" w:rsidR="000C526C" w:rsidRPr="000C526C" w:rsidRDefault="000C526C" w:rsidP="000C526C">
      <w:pPr>
        <w:widowControl w:val="0"/>
        <w:tabs>
          <w:tab w:val="left" w:leader="hyphen" w:pos="7938"/>
        </w:tabs>
        <w:spacing w:line="360" w:lineRule="auto"/>
        <w:ind w:left="426"/>
        <w:rPr>
          <w:b/>
          <w:bCs/>
        </w:rPr>
      </w:pPr>
      <w:r w:rsidRPr="000C526C">
        <w:t xml:space="preserve">    LSTM(64, return_sequences=False),</w:t>
      </w:r>
    </w:p>
    <w:p w14:paraId="079CD173" w14:textId="77777777" w:rsidR="000C526C" w:rsidRPr="000C526C" w:rsidRDefault="000C526C" w:rsidP="000C526C">
      <w:pPr>
        <w:widowControl w:val="0"/>
        <w:tabs>
          <w:tab w:val="left" w:leader="hyphen" w:pos="7938"/>
        </w:tabs>
        <w:spacing w:line="360" w:lineRule="auto"/>
        <w:ind w:left="426"/>
        <w:rPr>
          <w:b/>
          <w:bCs/>
        </w:rPr>
      </w:pPr>
      <w:r w:rsidRPr="000C526C">
        <w:t xml:space="preserve">    </w:t>
      </w:r>
    </w:p>
    <w:p w14:paraId="261BD68F" w14:textId="77777777" w:rsidR="000C526C" w:rsidRPr="000C526C" w:rsidRDefault="000C526C" w:rsidP="000C526C">
      <w:pPr>
        <w:widowControl w:val="0"/>
        <w:tabs>
          <w:tab w:val="left" w:leader="hyphen" w:pos="7938"/>
        </w:tabs>
        <w:spacing w:line="360" w:lineRule="auto"/>
        <w:ind w:left="426"/>
        <w:rPr>
          <w:b/>
          <w:bCs/>
        </w:rPr>
      </w:pPr>
      <w:r w:rsidRPr="000C526C">
        <w:t xml:space="preserve">    Dense(128, activation='relu'),</w:t>
      </w:r>
    </w:p>
    <w:p w14:paraId="1503051E" w14:textId="77777777" w:rsidR="000C526C" w:rsidRPr="000C526C" w:rsidRDefault="000C526C" w:rsidP="000C526C">
      <w:pPr>
        <w:widowControl w:val="0"/>
        <w:tabs>
          <w:tab w:val="left" w:leader="hyphen" w:pos="7938"/>
        </w:tabs>
        <w:spacing w:line="360" w:lineRule="auto"/>
        <w:ind w:left="426"/>
        <w:rPr>
          <w:b/>
          <w:bCs/>
        </w:rPr>
      </w:pPr>
      <w:r w:rsidRPr="000C526C">
        <w:lastRenderedPageBreak/>
        <w:t xml:space="preserve">    Dropout(0.5),</w:t>
      </w:r>
    </w:p>
    <w:p w14:paraId="2FE80938" w14:textId="77777777" w:rsidR="000C526C" w:rsidRPr="000C526C" w:rsidRDefault="000C526C" w:rsidP="000C526C">
      <w:pPr>
        <w:widowControl w:val="0"/>
        <w:tabs>
          <w:tab w:val="left" w:leader="hyphen" w:pos="7938"/>
        </w:tabs>
        <w:spacing w:line="360" w:lineRule="auto"/>
        <w:ind w:left="426"/>
        <w:rPr>
          <w:b/>
          <w:bCs/>
        </w:rPr>
      </w:pPr>
      <w:r w:rsidRPr="000C526C">
        <w:t xml:space="preserve">    Dense(1, activation='sigmoid')</w:t>
      </w:r>
    </w:p>
    <w:p w14:paraId="73B68175" w14:textId="77777777" w:rsidR="000C526C" w:rsidRPr="000C526C" w:rsidRDefault="000C526C" w:rsidP="000C526C">
      <w:pPr>
        <w:widowControl w:val="0"/>
        <w:tabs>
          <w:tab w:val="left" w:leader="hyphen" w:pos="7938"/>
        </w:tabs>
        <w:spacing w:line="360" w:lineRule="auto"/>
        <w:ind w:left="426"/>
        <w:rPr>
          <w:b/>
          <w:bCs/>
        </w:rPr>
      </w:pPr>
      <w:r w:rsidRPr="000C526C">
        <w:t>])</w:t>
      </w:r>
    </w:p>
    <w:p w14:paraId="3B9156B9" w14:textId="77777777" w:rsidR="000C526C" w:rsidRPr="000C526C" w:rsidRDefault="000C526C" w:rsidP="000C526C">
      <w:pPr>
        <w:widowControl w:val="0"/>
        <w:tabs>
          <w:tab w:val="left" w:leader="hyphen" w:pos="7938"/>
        </w:tabs>
        <w:spacing w:line="360" w:lineRule="auto"/>
        <w:ind w:left="426"/>
        <w:rPr>
          <w:b/>
          <w:bCs/>
        </w:rPr>
      </w:pPr>
    </w:p>
    <w:p w14:paraId="51B8BC5D" w14:textId="77777777" w:rsidR="000C526C" w:rsidRPr="000C526C" w:rsidRDefault="000C526C" w:rsidP="000C526C">
      <w:pPr>
        <w:widowControl w:val="0"/>
        <w:tabs>
          <w:tab w:val="left" w:leader="hyphen" w:pos="7938"/>
        </w:tabs>
        <w:spacing w:line="360" w:lineRule="auto"/>
        <w:ind w:left="426"/>
        <w:rPr>
          <w:b/>
          <w:bCs/>
        </w:rPr>
      </w:pPr>
      <w:r w:rsidRPr="000C526C">
        <w:t>model.compile(optimizer='adam', loss='binary_crossentropy', metrics=['accuracy'])</w:t>
      </w:r>
    </w:p>
    <w:p w14:paraId="6E22ACC0" w14:textId="77777777" w:rsidR="000C526C" w:rsidRDefault="000C526C" w:rsidP="00E151B5">
      <w:pPr>
        <w:widowControl w:val="0"/>
        <w:tabs>
          <w:tab w:val="left" w:leader="hyphen" w:pos="7938"/>
        </w:tabs>
        <w:spacing w:line="360" w:lineRule="auto"/>
        <w:ind w:left="426"/>
        <w:rPr>
          <w:b/>
          <w:bCs/>
        </w:rPr>
      </w:pPr>
    </w:p>
    <w:p w14:paraId="18E3ABA6" w14:textId="77777777" w:rsidR="000C526C" w:rsidRDefault="000C526C" w:rsidP="00E151B5">
      <w:pPr>
        <w:widowControl w:val="0"/>
        <w:tabs>
          <w:tab w:val="left" w:leader="hyphen" w:pos="7938"/>
        </w:tabs>
        <w:spacing w:line="360" w:lineRule="auto"/>
        <w:ind w:left="426"/>
        <w:rPr>
          <w:b/>
          <w:bCs/>
        </w:rPr>
      </w:pPr>
    </w:p>
    <w:p w14:paraId="425580CD" w14:textId="77777777" w:rsidR="000C526C" w:rsidRDefault="000C526C" w:rsidP="00E151B5">
      <w:pPr>
        <w:widowControl w:val="0"/>
        <w:tabs>
          <w:tab w:val="left" w:leader="hyphen" w:pos="7938"/>
        </w:tabs>
        <w:spacing w:line="360" w:lineRule="auto"/>
        <w:ind w:left="426"/>
        <w:rPr>
          <w:b/>
          <w:bCs/>
        </w:rPr>
      </w:pPr>
    </w:p>
    <w:p w14:paraId="24E727FF" w14:textId="77777777" w:rsidR="000C526C" w:rsidRDefault="000C526C" w:rsidP="00E151B5">
      <w:pPr>
        <w:widowControl w:val="0"/>
        <w:tabs>
          <w:tab w:val="left" w:leader="hyphen" w:pos="7938"/>
        </w:tabs>
        <w:spacing w:line="360" w:lineRule="auto"/>
        <w:ind w:left="426"/>
        <w:rPr>
          <w:b/>
          <w:bCs/>
        </w:rPr>
      </w:pPr>
    </w:p>
    <w:p w14:paraId="0E9BB0C2" w14:textId="77777777" w:rsidR="000C526C" w:rsidRPr="000C526C" w:rsidRDefault="000C526C" w:rsidP="000C526C">
      <w:pPr>
        <w:widowControl w:val="0"/>
        <w:tabs>
          <w:tab w:val="left" w:leader="hyphen" w:pos="7938"/>
        </w:tabs>
        <w:spacing w:line="360" w:lineRule="auto"/>
        <w:ind w:left="426"/>
        <w:rPr>
          <w:b/>
          <w:bCs/>
        </w:rPr>
      </w:pPr>
      <w:r w:rsidRPr="000C526C">
        <w:t>model.fit(X_train,</w:t>
      </w:r>
    </w:p>
    <w:p w14:paraId="05D8BE6C" w14:textId="77777777" w:rsidR="000C526C" w:rsidRPr="000C526C" w:rsidRDefault="000C526C" w:rsidP="000C526C">
      <w:pPr>
        <w:widowControl w:val="0"/>
        <w:tabs>
          <w:tab w:val="left" w:leader="hyphen" w:pos="7938"/>
        </w:tabs>
        <w:spacing w:line="360" w:lineRule="auto"/>
        <w:ind w:left="426"/>
        <w:rPr>
          <w:b/>
          <w:bCs/>
        </w:rPr>
      </w:pPr>
      <w:r w:rsidRPr="000C526C">
        <w:t xml:space="preserve">          y_train,</w:t>
      </w:r>
    </w:p>
    <w:p w14:paraId="670DF4B2" w14:textId="77777777" w:rsidR="000C526C" w:rsidRPr="000C526C" w:rsidRDefault="000C526C" w:rsidP="000C526C">
      <w:pPr>
        <w:widowControl w:val="0"/>
        <w:tabs>
          <w:tab w:val="left" w:leader="hyphen" w:pos="7938"/>
        </w:tabs>
        <w:spacing w:line="360" w:lineRule="auto"/>
        <w:ind w:left="426"/>
        <w:rPr>
          <w:b/>
          <w:bCs/>
        </w:rPr>
      </w:pPr>
      <w:r w:rsidRPr="000C526C">
        <w:t xml:space="preserve">          epochs=20,</w:t>
      </w:r>
    </w:p>
    <w:p w14:paraId="1D714B19" w14:textId="77777777" w:rsidR="000C526C" w:rsidRPr="000C526C" w:rsidRDefault="000C526C" w:rsidP="000C526C">
      <w:pPr>
        <w:widowControl w:val="0"/>
        <w:tabs>
          <w:tab w:val="left" w:leader="hyphen" w:pos="7938"/>
        </w:tabs>
        <w:spacing w:line="360" w:lineRule="auto"/>
        <w:ind w:left="426"/>
        <w:rPr>
          <w:b/>
          <w:bCs/>
        </w:rPr>
      </w:pPr>
      <w:r w:rsidRPr="000C526C">
        <w:t xml:space="preserve">          batch_size=8,</w:t>
      </w:r>
    </w:p>
    <w:p w14:paraId="1E5AD048" w14:textId="77777777" w:rsidR="000C526C" w:rsidRPr="000C526C" w:rsidRDefault="000C526C" w:rsidP="000C526C">
      <w:pPr>
        <w:widowControl w:val="0"/>
        <w:tabs>
          <w:tab w:val="left" w:leader="hyphen" w:pos="7938"/>
        </w:tabs>
        <w:spacing w:line="360" w:lineRule="auto"/>
        <w:ind w:left="426"/>
        <w:rPr>
          <w:b/>
          <w:bCs/>
        </w:rPr>
      </w:pPr>
      <w:r w:rsidRPr="000C526C">
        <w:t xml:space="preserve">          verbose=1)</w:t>
      </w:r>
    </w:p>
    <w:p w14:paraId="49661F3C" w14:textId="77777777" w:rsidR="000C526C" w:rsidRDefault="000C526C" w:rsidP="00E151B5">
      <w:pPr>
        <w:widowControl w:val="0"/>
        <w:tabs>
          <w:tab w:val="left" w:leader="hyphen" w:pos="7938"/>
        </w:tabs>
        <w:spacing w:line="360" w:lineRule="auto"/>
        <w:ind w:left="426"/>
        <w:rPr>
          <w:b/>
          <w:bCs/>
        </w:rPr>
      </w:pPr>
    </w:p>
    <w:p w14:paraId="383D7F40" w14:textId="77777777" w:rsidR="000C526C" w:rsidRDefault="000C526C" w:rsidP="00E151B5">
      <w:pPr>
        <w:widowControl w:val="0"/>
        <w:tabs>
          <w:tab w:val="left" w:leader="hyphen" w:pos="7938"/>
        </w:tabs>
        <w:spacing w:line="360" w:lineRule="auto"/>
        <w:ind w:left="426"/>
        <w:rPr>
          <w:b/>
          <w:bCs/>
        </w:rPr>
      </w:pPr>
    </w:p>
    <w:p w14:paraId="0A46923C" w14:textId="77777777" w:rsidR="000C526C" w:rsidRPr="000C526C" w:rsidRDefault="000C526C" w:rsidP="000C526C">
      <w:pPr>
        <w:widowControl w:val="0"/>
        <w:tabs>
          <w:tab w:val="left" w:leader="hyphen" w:pos="7938"/>
        </w:tabs>
        <w:spacing w:line="360" w:lineRule="auto"/>
        <w:ind w:left="426"/>
        <w:rPr>
          <w:b/>
          <w:bCs/>
        </w:rPr>
      </w:pPr>
      <w:r w:rsidRPr="000C526C">
        <w:t>model.save("violence_detection_model.h5")</w:t>
      </w:r>
    </w:p>
    <w:p w14:paraId="184259EF" w14:textId="77777777" w:rsidR="000C526C" w:rsidRDefault="000C526C" w:rsidP="00E151B5">
      <w:pPr>
        <w:widowControl w:val="0"/>
        <w:tabs>
          <w:tab w:val="left" w:leader="hyphen" w:pos="7938"/>
        </w:tabs>
        <w:spacing w:line="360" w:lineRule="auto"/>
        <w:ind w:left="426"/>
        <w:rPr>
          <w:b/>
          <w:bCs/>
        </w:rPr>
      </w:pPr>
    </w:p>
    <w:p w14:paraId="7224910A" w14:textId="77777777" w:rsidR="000C526C" w:rsidRDefault="000C526C" w:rsidP="00E151B5">
      <w:pPr>
        <w:widowControl w:val="0"/>
        <w:tabs>
          <w:tab w:val="left" w:leader="hyphen" w:pos="7938"/>
        </w:tabs>
        <w:spacing w:line="360" w:lineRule="auto"/>
        <w:ind w:left="426"/>
        <w:rPr>
          <w:b/>
          <w:bCs/>
        </w:rPr>
      </w:pPr>
    </w:p>
    <w:p w14:paraId="0E1C3FFA" w14:textId="77777777" w:rsidR="000C526C" w:rsidRPr="000C526C" w:rsidRDefault="000C526C" w:rsidP="000C526C">
      <w:pPr>
        <w:widowControl w:val="0"/>
        <w:tabs>
          <w:tab w:val="left" w:leader="hyphen" w:pos="7938"/>
        </w:tabs>
        <w:spacing w:line="360" w:lineRule="auto"/>
        <w:ind w:left="426"/>
        <w:rPr>
          <w:b/>
          <w:bCs/>
        </w:rPr>
      </w:pPr>
      <w:r w:rsidRPr="000C526C">
        <w:t>from tensorflow.keras.models import load_model</w:t>
      </w:r>
    </w:p>
    <w:p w14:paraId="6CCF1B88" w14:textId="77777777" w:rsidR="000C526C" w:rsidRPr="000C526C" w:rsidRDefault="000C526C" w:rsidP="000C526C">
      <w:pPr>
        <w:widowControl w:val="0"/>
        <w:tabs>
          <w:tab w:val="left" w:leader="hyphen" w:pos="7938"/>
        </w:tabs>
        <w:spacing w:line="360" w:lineRule="auto"/>
        <w:ind w:left="426"/>
        <w:rPr>
          <w:b/>
          <w:bCs/>
        </w:rPr>
      </w:pPr>
    </w:p>
    <w:p w14:paraId="606015B5" w14:textId="77777777" w:rsidR="000C526C" w:rsidRPr="000C526C" w:rsidRDefault="000C526C" w:rsidP="000C526C">
      <w:pPr>
        <w:widowControl w:val="0"/>
        <w:tabs>
          <w:tab w:val="left" w:leader="hyphen" w:pos="7938"/>
        </w:tabs>
        <w:spacing w:line="360" w:lineRule="auto"/>
        <w:ind w:left="426"/>
        <w:rPr>
          <w:b/>
          <w:bCs/>
        </w:rPr>
      </w:pPr>
      <w:r w:rsidRPr="000C526C">
        <w:t>model = load_model("violence_detection_model.h5")</w:t>
      </w:r>
    </w:p>
    <w:p w14:paraId="62F120C8" w14:textId="77777777" w:rsidR="000C526C" w:rsidRDefault="000C526C" w:rsidP="00E151B5">
      <w:pPr>
        <w:widowControl w:val="0"/>
        <w:tabs>
          <w:tab w:val="left" w:leader="hyphen" w:pos="7938"/>
        </w:tabs>
        <w:spacing w:line="360" w:lineRule="auto"/>
        <w:ind w:left="426"/>
        <w:rPr>
          <w:b/>
          <w:bCs/>
        </w:rPr>
      </w:pPr>
    </w:p>
    <w:p w14:paraId="572BD47B" w14:textId="77777777" w:rsidR="000C526C" w:rsidRDefault="000C526C" w:rsidP="00E151B5">
      <w:pPr>
        <w:widowControl w:val="0"/>
        <w:tabs>
          <w:tab w:val="left" w:leader="hyphen" w:pos="7938"/>
        </w:tabs>
        <w:spacing w:line="360" w:lineRule="auto"/>
        <w:ind w:left="426"/>
        <w:rPr>
          <w:b/>
          <w:bCs/>
        </w:rPr>
      </w:pPr>
    </w:p>
    <w:p w14:paraId="160120FD" w14:textId="77777777" w:rsidR="000C526C" w:rsidRDefault="000C526C" w:rsidP="00E151B5">
      <w:pPr>
        <w:widowControl w:val="0"/>
        <w:tabs>
          <w:tab w:val="left" w:leader="hyphen" w:pos="7938"/>
        </w:tabs>
        <w:spacing w:line="360" w:lineRule="auto"/>
        <w:ind w:left="426"/>
        <w:rPr>
          <w:b/>
          <w:bCs/>
        </w:rPr>
      </w:pPr>
    </w:p>
    <w:p w14:paraId="721BB2DE" w14:textId="77777777" w:rsidR="000C526C" w:rsidRPr="000C526C" w:rsidRDefault="000C526C" w:rsidP="000C526C">
      <w:pPr>
        <w:widowControl w:val="0"/>
        <w:tabs>
          <w:tab w:val="left" w:leader="hyphen" w:pos="7938"/>
        </w:tabs>
        <w:spacing w:line="360" w:lineRule="auto"/>
        <w:ind w:left="426"/>
        <w:rPr>
          <w:b/>
          <w:bCs/>
        </w:rPr>
      </w:pPr>
      <w:r w:rsidRPr="000C526C">
        <w:t>model.evaluate(X_test, y_test)</w:t>
      </w:r>
    </w:p>
    <w:p w14:paraId="7CE13E87" w14:textId="77777777" w:rsidR="000C526C" w:rsidRDefault="000C526C" w:rsidP="00E151B5">
      <w:pPr>
        <w:widowControl w:val="0"/>
        <w:tabs>
          <w:tab w:val="left" w:leader="hyphen" w:pos="7938"/>
        </w:tabs>
        <w:spacing w:line="360" w:lineRule="auto"/>
        <w:ind w:left="426"/>
        <w:rPr>
          <w:b/>
          <w:bCs/>
        </w:rPr>
      </w:pPr>
    </w:p>
    <w:p w14:paraId="59F0F567" w14:textId="77777777" w:rsidR="000C526C" w:rsidRDefault="000C526C" w:rsidP="00E151B5">
      <w:pPr>
        <w:widowControl w:val="0"/>
        <w:tabs>
          <w:tab w:val="left" w:leader="hyphen" w:pos="7938"/>
        </w:tabs>
        <w:spacing w:line="360" w:lineRule="auto"/>
        <w:ind w:left="426"/>
        <w:rPr>
          <w:b/>
          <w:bCs/>
        </w:rPr>
      </w:pPr>
    </w:p>
    <w:p w14:paraId="115A39C7" w14:textId="77777777" w:rsidR="000C526C" w:rsidRPr="000C526C" w:rsidRDefault="000C526C" w:rsidP="000C526C">
      <w:pPr>
        <w:widowControl w:val="0"/>
        <w:tabs>
          <w:tab w:val="left" w:leader="hyphen" w:pos="7938"/>
        </w:tabs>
        <w:spacing w:line="360" w:lineRule="auto"/>
        <w:ind w:left="426"/>
        <w:rPr>
          <w:b/>
          <w:bCs/>
        </w:rPr>
      </w:pPr>
      <w:r w:rsidRPr="000C526C">
        <w:t>def predict_video_for_evaluation(video_path):</w:t>
      </w:r>
    </w:p>
    <w:p w14:paraId="4D67512C" w14:textId="77777777" w:rsidR="000C526C" w:rsidRPr="000C526C" w:rsidRDefault="000C526C" w:rsidP="000C526C">
      <w:pPr>
        <w:widowControl w:val="0"/>
        <w:tabs>
          <w:tab w:val="left" w:leader="hyphen" w:pos="7938"/>
        </w:tabs>
        <w:spacing w:line="360" w:lineRule="auto"/>
        <w:ind w:left="426"/>
        <w:rPr>
          <w:b/>
          <w:bCs/>
        </w:rPr>
      </w:pPr>
      <w:r w:rsidRPr="000C526C">
        <w:t xml:space="preserve">    processed_video = video_path.reshape(1, NUM_FRAMES, IMG_SIZE, IMG_SIZE, 3)</w:t>
      </w:r>
    </w:p>
    <w:p w14:paraId="0FA1E293" w14:textId="77777777" w:rsidR="000C526C" w:rsidRPr="000C526C" w:rsidRDefault="000C526C" w:rsidP="000C526C">
      <w:pPr>
        <w:widowControl w:val="0"/>
        <w:tabs>
          <w:tab w:val="left" w:leader="hyphen" w:pos="7938"/>
        </w:tabs>
        <w:spacing w:line="360" w:lineRule="auto"/>
        <w:ind w:left="426"/>
        <w:rPr>
          <w:b/>
          <w:bCs/>
        </w:rPr>
      </w:pPr>
      <w:r w:rsidRPr="000C526C">
        <w:t xml:space="preserve">    prediction = model.predict(processed_video)</w:t>
      </w:r>
    </w:p>
    <w:p w14:paraId="507DCFDB" w14:textId="77777777" w:rsidR="000C526C" w:rsidRPr="000C526C" w:rsidRDefault="000C526C" w:rsidP="000C526C">
      <w:pPr>
        <w:widowControl w:val="0"/>
        <w:tabs>
          <w:tab w:val="left" w:leader="hyphen" w:pos="7938"/>
        </w:tabs>
        <w:spacing w:line="360" w:lineRule="auto"/>
        <w:ind w:left="426"/>
        <w:rPr>
          <w:b/>
          <w:bCs/>
        </w:rPr>
      </w:pPr>
      <w:r w:rsidRPr="000C526C">
        <w:t xml:space="preserve">    predicted_label = 1 if (prediction[0] &gt; 0.5) else 0</w:t>
      </w:r>
    </w:p>
    <w:p w14:paraId="059BF614" w14:textId="77777777" w:rsidR="000C526C" w:rsidRPr="000C526C" w:rsidRDefault="000C526C" w:rsidP="000C526C">
      <w:pPr>
        <w:widowControl w:val="0"/>
        <w:tabs>
          <w:tab w:val="left" w:leader="hyphen" w:pos="7938"/>
        </w:tabs>
        <w:spacing w:line="360" w:lineRule="auto"/>
        <w:ind w:left="426"/>
        <w:rPr>
          <w:b/>
          <w:bCs/>
        </w:rPr>
      </w:pPr>
      <w:r w:rsidRPr="000C526C">
        <w:t xml:space="preserve">    </w:t>
      </w:r>
    </w:p>
    <w:p w14:paraId="4B3C17DC" w14:textId="77777777" w:rsidR="000C526C" w:rsidRPr="000C526C" w:rsidRDefault="000C526C" w:rsidP="000C526C">
      <w:pPr>
        <w:widowControl w:val="0"/>
        <w:tabs>
          <w:tab w:val="left" w:leader="hyphen" w:pos="7938"/>
        </w:tabs>
        <w:spacing w:line="360" w:lineRule="auto"/>
        <w:ind w:left="426"/>
        <w:rPr>
          <w:b/>
          <w:bCs/>
        </w:rPr>
      </w:pPr>
      <w:r w:rsidRPr="000C526C">
        <w:t xml:space="preserve">    return predicted_label</w:t>
      </w:r>
    </w:p>
    <w:p w14:paraId="773E80E2" w14:textId="77777777" w:rsidR="000C526C" w:rsidRDefault="000C526C" w:rsidP="00E151B5">
      <w:pPr>
        <w:widowControl w:val="0"/>
        <w:tabs>
          <w:tab w:val="left" w:leader="hyphen" w:pos="7938"/>
        </w:tabs>
        <w:spacing w:line="360" w:lineRule="auto"/>
        <w:ind w:left="426"/>
        <w:rPr>
          <w:b/>
          <w:bCs/>
        </w:rPr>
      </w:pPr>
    </w:p>
    <w:p w14:paraId="0E3E8EF1" w14:textId="77777777" w:rsidR="000C526C" w:rsidRDefault="000C526C" w:rsidP="00E151B5">
      <w:pPr>
        <w:widowControl w:val="0"/>
        <w:tabs>
          <w:tab w:val="left" w:leader="hyphen" w:pos="7938"/>
        </w:tabs>
        <w:spacing w:line="360" w:lineRule="auto"/>
        <w:ind w:left="426"/>
        <w:rPr>
          <w:b/>
          <w:bCs/>
        </w:rPr>
      </w:pPr>
    </w:p>
    <w:p w14:paraId="737CF0E2" w14:textId="77777777" w:rsidR="000C526C" w:rsidRPr="000C526C" w:rsidRDefault="000C526C" w:rsidP="000C526C">
      <w:pPr>
        <w:widowControl w:val="0"/>
        <w:tabs>
          <w:tab w:val="left" w:leader="hyphen" w:pos="7938"/>
        </w:tabs>
        <w:spacing w:line="360" w:lineRule="auto"/>
        <w:ind w:left="426"/>
        <w:rPr>
          <w:b/>
          <w:bCs/>
        </w:rPr>
      </w:pPr>
      <w:r w:rsidRPr="000C526C">
        <w:t>predictions = [predict_video_for_evaluation(video) for video in X_test]</w:t>
      </w:r>
    </w:p>
    <w:p w14:paraId="0B33642D" w14:textId="77777777" w:rsidR="000C526C" w:rsidRDefault="000C526C" w:rsidP="00E151B5">
      <w:pPr>
        <w:widowControl w:val="0"/>
        <w:tabs>
          <w:tab w:val="left" w:leader="hyphen" w:pos="7938"/>
        </w:tabs>
        <w:spacing w:line="360" w:lineRule="auto"/>
        <w:ind w:left="426"/>
        <w:rPr>
          <w:b/>
          <w:bCs/>
        </w:rPr>
      </w:pPr>
    </w:p>
    <w:p w14:paraId="4DAEFEDD" w14:textId="77777777" w:rsidR="000C526C" w:rsidRDefault="000C526C" w:rsidP="00E151B5">
      <w:pPr>
        <w:widowControl w:val="0"/>
        <w:tabs>
          <w:tab w:val="left" w:leader="hyphen" w:pos="7938"/>
        </w:tabs>
        <w:spacing w:line="360" w:lineRule="auto"/>
        <w:ind w:left="426"/>
        <w:rPr>
          <w:b/>
          <w:bCs/>
        </w:rPr>
      </w:pPr>
    </w:p>
    <w:p w14:paraId="7A0AC178" w14:textId="77777777" w:rsidR="000C526C" w:rsidRPr="000C526C" w:rsidRDefault="000C526C" w:rsidP="000C526C">
      <w:pPr>
        <w:widowControl w:val="0"/>
        <w:tabs>
          <w:tab w:val="left" w:leader="hyphen" w:pos="7938"/>
        </w:tabs>
        <w:spacing w:line="360" w:lineRule="auto"/>
        <w:ind w:left="426"/>
        <w:rPr>
          <w:b/>
          <w:bCs/>
        </w:rPr>
      </w:pPr>
      <w:r w:rsidRPr="000C526C">
        <w:t>from sklearn.metrics import confusion_matrix, classification_report</w:t>
      </w:r>
    </w:p>
    <w:p w14:paraId="09AD1A13" w14:textId="77777777" w:rsidR="000C526C" w:rsidRPr="000C526C" w:rsidRDefault="000C526C" w:rsidP="000C526C">
      <w:pPr>
        <w:widowControl w:val="0"/>
        <w:tabs>
          <w:tab w:val="left" w:leader="hyphen" w:pos="7938"/>
        </w:tabs>
        <w:spacing w:line="360" w:lineRule="auto"/>
        <w:ind w:left="426"/>
        <w:rPr>
          <w:b/>
          <w:bCs/>
        </w:rPr>
      </w:pPr>
    </w:p>
    <w:p w14:paraId="50CDF995" w14:textId="77777777" w:rsidR="000C526C" w:rsidRPr="000C526C" w:rsidRDefault="000C526C" w:rsidP="000C526C">
      <w:pPr>
        <w:widowControl w:val="0"/>
        <w:tabs>
          <w:tab w:val="left" w:leader="hyphen" w:pos="7938"/>
        </w:tabs>
        <w:spacing w:line="360" w:lineRule="auto"/>
        <w:ind w:left="426"/>
        <w:rPr>
          <w:b/>
          <w:bCs/>
        </w:rPr>
      </w:pPr>
      <w:r w:rsidRPr="000C526C">
        <w:t>cm = confusion_matrix(y_test, predictions)</w:t>
      </w:r>
    </w:p>
    <w:p w14:paraId="08ECA931" w14:textId="77777777" w:rsidR="000C526C" w:rsidRPr="000C526C" w:rsidRDefault="000C526C" w:rsidP="000C526C">
      <w:pPr>
        <w:widowControl w:val="0"/>
        <w:tabs>
          <w:tab w:val="left" w:leader="hyphen" w:pos="7938"/>
        </w:tabs>
        <w:spacing w:line="360" w:lineRule="auto"/>
        <w:ind w:left="426"/>
        <w:rPr>
          <w:b/>
          <w:bCs/>
        </w:rPr>
      </w:pPr>
      <w:r w:rsidRPr="000C526C">
        <w:t>sns.heatmap(cm, annot=True)</w:t>
      </w:r>
    </w:p>
    <w:p w14:paraId="7A236B07" w14:textId="77777777" w:rsidR="000C526C" w:rsidRPr="000C526C" w:rsidRDefault="000C526C" w:rsidP="000C526C">
      <w:pPr>
        <w:widowControl w:val="0"/>
        <w:tabs>
          <w:tab w:val="left" w:leader="hyphen" w:pos="7938"/>
        </w:tabs>
        <w:spacing w:line="360" w:lineRule="auto"/>
        <w:ind w:left="426"/>
        <w:rPr>
          <w:b/>
          <w:bCs/>
        </w:rPr>
      </w:pPr>
      <w:r w:rsidRPr="000C526C">
        <w:t>plt.xlabel('Predicted Label')</w:t>
      </w:r>
    </w:p>
    <w:p w14:paraId="3BCDEE85" w14:textId="77777777" w:rsidR="000C526C" w:rsidRPr="000C526C" w:rsidRDefault="000C526C" w:rsidP="000C526C">
      <w:pPr>
        <w:widowControl w:val="0"/>
        <w:tabs>
          <w:tab w:val="left" w:leader="hyphen" w:pos="7938"/>
        </w:tabs>
        <w:spacing w:line="360" w:lineRule="auto"/>
        <w:ind w:left="426"/>
        <w:rPr>
          <w:b/>
          <w:bCs/>
        </w:rPr>
      </w:pPr>
      <w:r w:rsidRPr="000C526C">
        <w:t>plt.ylabel('True Label')</w:t>
      </w:r>
    </w:p>
    <w:p w14:paraId="66442B46" w14:textId="77777777" w:rsidR="000C526C" w:rsidRPr="000C526C" w:rsidRDefault="000C526C" w:rsidP="000C526C">
      <w:pPr>
        <w:widowControl w:val="0"/>
        <w:tabs>
          <w:tab w:val="left" w:leader="hyphen" w:pos="7938"/>
        </w:tabs>
        <w:spacing w:line="360" w:lineRule="auto"/>
        <w:ind w:left="426"/>
        <w:rPr>
          <w:b/>
          <w:bCs/>
        </w:rPr>
      </w:pPr>
      <w:r w:rsidRPr="000C526C">
        <w:t>plt.show()</w:t>
      </w:r>
    </w:p>
    <w:p w14:paraId="7EA5AD1F" w14:textId="77777777" w:rsidR="000C526C" w:rsidRDefault="000C526C" w:rsidP="00E151B5">
      <w:pPr>
        <w:widowControl w:val="0"/>
        <w:tabs>
          <w:tab w:val="left" w:leader="hyphen" w:pos="7938"/>
        </w:tabs>
        <w:spacing w:line="360" w:lineRule="auto"/>
        <w:ind w:left="426"/>
        <w:rPr>
          <w:b/>
          <w:bCs/>
        </w:rPr>
      </w:pPr>
    </w:p>
    <w:p w14:paraId="620D05AF" w14:textId="77777777" w:rsidR="000C526C" w:rsidRDefault="000C526C" w:rsidP="00E151B5">
      <w:pPr>
        <w:widowControl w:val="0"/>
        <w:tabs>
          <w:tab w:val="left" w:leader="hyphen" w:pos="7938"/>
        </w:tabs>
        <w:spacing w:line="360" w:lineRule="auto"/>
        <w:ind w:left="426"/>
        <w:rPr>
          <w:b/>
          <w:bCs/>
        </w:rPr>
      </w:pPr>
    </w:p>
    <w:p w14:paraId="4CDB036F" w14:textId="77777777" w:rsidR="000C526C" w:rsidRPr="000C526C" w:rsidRDefault="000C526C" w:rsidP="000C526C">
      <w:pPr>
        <w:widowControl w:val="0"/>
        <w:tabs>
          <w:tab w:val="left" w:leader="hyphen" w:pos="7938"/>
        </w:tabs>
        <w:spacing w:line="360" w:lineRule="auto"/>
        <w:ind w:left="426"/>
        <w:rPr>
          <w:b/>
          <w:bCs/>
        </w:rPr>
      </w:pPr>
      <w:r w:rsidRPr="000C526C">
        <w:t>def predict_video_class(video_path):</w:t>
      </w:r>
    </w:p>
    <w:p w14:paraId="091FA8AC" w14:textId="77777777" w:rsidR="000C526C" w:rsidRPr="000C526C" w:rsidRDefault="000C526C" w:rsidP="000C526C">
      <w:pPr>
        <w:widowControl w:val="0"/>
        <w:tabs>
          <w:tab w:val="left" w:leader="hyphen" w:pos="7938"/>
        </w:tabs>
        <w:spacing w:line="360" w:lineRule="auto"/>
        <w:ind w:left="426"/>
        <w:rPr>
          <w:b/>
          <w:bCs/>
        </w:rPr>
      </w:pPr>
      <w:r w:rsidRPr="000C526C">
        <w:t xml:space="preserve">    processed_video = preprocess_video(video_path)</w:t>
      </w:r>
    </w:p>
    <w:p w14:paraId="1E967ED1" w14:textId="77777777" w:rsidR="000C526C" w:rsidRPr="000C526C" w:rsidRDefault="000C526C" w:rsidP="000C526C">
      <w:pPr>
        <w:widowControl w:val="0"/>
        <w:tabs>
          <w:tab w:val="left" w:leader="hyphen" w:pos="7938"/>
        </w:tabs>
        <w:spacing w:line="360" w:lineRule="auto"/>
        <w:ind w:left="426"/>
        <w:rPr>
          <w:b/>
          <w:bCs/>
        </w:rPr>
      </w:pPr>
      <w:r w:rsidRPr="000C526C">
        <w:t xml:space="preserve">    </w:t>
      </w:r>
    </w:p>
    <w:p w14:paraId="0E8BD179" w14:textId="77777777" w:rsidR="000C526C" w:rsidRPr="000C526C" w:rsidRDefault="000C526C" w:rsidP="000C526C">
      <w:pPr>
        <w:widowControl w:val="0"/>
        <w:tabs>
          <w:tab w:val="left" w:leader="hyphen" w:pos="7938"/>
        </w:tabs>
        <w:spacing w:line="360" w:lineRule="auto"/>
        <w:ind w:left="426"/>
        <w:rPr>
          <w:b/>
          <w:bCs/>
        </w:rPr>
      </w:pPr>
      <w:r w:rsidRPr="000C526C">
        <w:t xml:space="preserve">    if processed_video is None:</w:t>
      </w:r>
    </w:p>
    <w:p w14:paraId="24EFD59E" w14:textId="77777777" w:rsidR="000C526C" w:rsidRPr="000C526C" w:rsidRDefault="000C526C" w:rsidP="000C526C">
      <w:pPr>
        <w:widowControl w:val="0"/>
        <w:tabs>
          <w:tab w:val="left" w:leader="hyphen" w:pos="7938"/>
        </w:tabs>
        <w:spacing w:line="360" w:lineRule="auto"/>
        <w:ind w:left="426"/>
        <w:rPr>
          <w:b/>
          <w:bCs/>
        </w:rPr>
      </w:pPr>
      <w:r w:rsidRPr="000C526C">
        <w:t xml:space="preserve">        print("Error: Video preprocessing failed.")</w:t>
      </w:r>
    </w:p>
    <w:p w14:paraId="1FE2CCE4" w14:textId="77777777" w:rsidR="000C526C" w:rsidRPr="000C526C" w:rsidRDefault="000C526C" w:rsidP="000C526C">
      <w:pPr>
        <w:widowControl w:val="0"/>
        <w:tabs>
          <w:tab w:val="left" w:leader="hyphen" w:pos="7938"/>
        </w:tabs>
        <w:spacing w:line="360" w:lineRule="auto"/>
        <w:ind w:left="426"/>
        <w:rPr>
          <w:b/>
          <w:bCs/>
        </w:rPr>
      </w:pPr>
      <w:r w:rsidRPr="000C526C">
        <w:t xml:space="preserve">        return None</w:t>
      </w:r>
    </w:p>
    <w:p w14:paraId="5ADB0D09" w14:textId="77777777" w:rsidR="000C526C" w:rsidRPr="000C526C" w:rsidRDefault="000C526C" w:rsidP="000C526C">
      <w:pPr>
        <w:widowControl w:val="0"/>
        <w:tabs>
          <w:tab w:val="left" w:leader="hyphen" w:pos="7938"/>
        </w:tabs>
        <w:spacing w:line="360" w:lineRule="auto"/>
        <w:ind w:left="426"/>
        <w:rPr>
          <w:b/>
          <w:bCs/>
        </w:rPr>
      </w:pPr>
    </w:p>
    <w:p w14:paraId="208FF3AE" w14:textId="77777777" w:rsidR="000C526C" w:rsidRPr="000C526C" w:rsidRDefault="000C526C" w:rsidP="000C526C">
      <w:pPr>
        <w:widowControl w:val="0"/>
        <w:tabs>
          <w:tab w:val="left" w:leader="hyphen" w:pos="7938"/>
        </w:tabs>
        <w:spacing w:line="360" w:lineRule="auto"/>
        <w:ind w:left="426"/>
        <w:rPr>
          <w:b/>
          <w:bCs/>
        </w:rPr>
      </w:pPr>
      <w:r w:rsidRPr="000C526C">
        <w:t xml:space="preserve">    processed_video = processed_video.reshape(1, NUM_FRAMES, IMG_SIZE, IMG_SIZE, 3)</w:t>
      </w:r>
    </w:p>
    <w:p w14:paraId="4D8412C8" w14:textId="77777777" w:rsidR="000C526C" w:rsidRPr="000C526C" w:rsidRDefault="000C526C" w:rsidP="000C526C">
      <w:pPr>
        <w:widowControl w:val="0"/>
        <w:tabs>
          <w:tab w:val="left" w:leader="hyphen" w:pos="7938"/>
        </w:tabs>
        <w:spacing w:line="360" w:lineRule="auto"/>
        <w:ind w:left="426"/>
        <w:rPr>
          <w:b/>
          <w:bCs/>
        </w:rPr>
      </w:pPr>
    </w:p>
    <w:p w14:paraId="5ED161D0" w14:textId="77777777" w:rsidR="000C526C" w:rsidRPr="000C526C" w:rsidRDefault="000C526C" w:rsidP="000C526C">
      <w:pPr>
        <w:widowControl w:val="0"/>
        <w:tabs>
          <w:tab w:val="left" w:leader="hyphen" w:pos="7938"/>
        </w:tabs>
        <w:spacing w:line="360" w:lineRule="auto"/>
        <w:ind w:left="426"/>
        <w:rPr>
          <w:b/>
          <w:bCs/>
        </w:rPr>
      </w:pPr>
      <w:r w:rsidRPr="000C526C">
        <w:t xml:space="preserve">    prediction = model.predict(processed_video)</w:t>
      </w:r>
    </w:p>
    <w:p w14:paraId="21A25CA1" w14:textId="77777777" w:rsidR="000C526C" w:rsidRPr="000C526C" w:rsidRDefault="000C526C" w:rsidP="000C526C">
      <w:pPr>
        <w:widowControl w:val="0"/>
        <w:tabs>
          <w:tab w:val="left" w:leader="hyphen" w:pos="7938"/>
        </w:tabs>
        <w:spacing w:line="360" w:lineRule="auto"/>
        <w:ind w:left="426"/>
        <w:rPr>
          <w:b/>
          <w:bCs/>
        </w:rPr>
      </w:pPr>
      <w:r w:rsidRPr="000C526C">
        <w:t xml:space="preserve">    print("Prediction: ", prediction)</w:t>
      </w:r>
    </w:p>
    <w:p w14:paraId="6CC84DD3" w14:textId="77777777" w:rsidR="000C526C" w:rsidRPr="000C526C" w:rsidRDefault="000C526C" w:rsidP="000C526C">
      <w:pPr>
        <w:widowControl w:val="0"/>
        <w:tabs>
          <w:tab w:val="left" w:leader="hyphen" w:pos="7938"/>
        </w:tabs>
        <w:spacing w:line="360" w:lineRule="auto"/>
        <w:ind w:left="426"/>
        <w:rPr>
          <w:b/>
          <w:bCs/>
        </w:rPr>
      </w:pPr>
    </w:p>
    <w:p w14:paraId="5B5E807A" w14:textId="77777777" w:rsidR="000C526C" w:rsidRPr="000C526C" w:rsidRDefault="000C526C" w:rsidP="000C526C">
      <w:pPr>
        <w:widowControl w:val="0"/>
        <w:tabs>
          <w:tab w:val="left" w:leader="hyphen" w:pos="7938"/>
        </w:tabs>
        <w:spacing w:line="360" w:lineRule="auto"/>
        <w:ind w:left="426"/>
        <w:rPr>
          <w:b/>
          <w:bCs/>
        </w:rPr>
      </w:pPr>
      <w:r w:rsidRPr="000C526C">
        <w:t xml:space="preserve">    predicted_label = LABELS[int(prediction[0] &gt; 0.5)]</w:t>
      </w:r>
    </w:p>
    <w:p w14:paraId="5373A6A7" w14:textId="77777777" w:rsidR="000C526C" w:rsidRPr="000C526C" w:rsidRDefault="000C526C" w:rsidP="000C526C">
      <w:pPr>
        <w:widowControl w:val="0"/>
        <w:tabs>
          <w:tab w:val="left" w:leader="hyphen" w:pos="7938"/>
        </w:tabs>
        <w:spacing w:line="360" w:lineRule="auto"/>
        <w:ind w:left="426"/>
        <w:rPr>
          <w:b/>
          <w:bCs/>
        </w:rPr>
      </w:pPr>
      <w:r w:rsidRPr="000C526C">
        <w:t xml:space="preserve">    print("Predicted Class: ", predicted_label)</w:t>
      </w:r>
    </w:p>
    <w:p w14:paraId="16CD48CF" w14:textId="77777777" w:rsidR="000C526C" w:rsidRPr="000C526C" w:rsidRDefault="000C526C" w:rsidP="000C526C">
      <w:pPr>
        <w:widowControl w:val="0"/>
        <w:tabs>
          <w:tab w:val="left" w:leader="hyphen" w:pos="7938"/>
        </w:tabs>
        <w:spacing w:line="360" w:lineRule="auto"/>
        <w:ind w:left="426"/>
        <w:rPr>
          <w:b/>
          <w:bCs/>
        </w:rPr>
      </w:pPr>
      <w:r w:rsidRPr="000C526C">
        <w:t xml:space="preserve">    return predicted_label</w:t>
      </w:r>
    </w:p>
    <w:p w14:paraId="1BD3681C" w14:textId="77777777" w:rsidR="000C526C" w:rsidRDefault="000C526C" w:rsidP="00E151B5">
      <w:pPr>
        <w:widowControl w:val="0"/>
        <w:tabs>
          <w:tab w:val="left" w:leader="hyphen" w:pos="7938"/>
        </w:tabs>
        <w:spacing w:line="360" w:lineRule="auto"/>
        <w:ind w:left="426"/>
        <w:rPr>
          <w:b/>
          <w:bCs/>
        </w:rPr>
      </w:pPr>
    </w:p>
    <w:p w14:paraId="1F87ED59" w14:textId="77777777" w:rsidR="000C526C" w:rsidRDefault="000C526C" w:rsidP="00E151B5">
      <w:pPr>
        <w:widowControl w:val="0"/>
        <w:tabs>
          <w:tab w:val="left" w:leader="hyphen" w:pos="7938"/>
        </w:tabs>
        <w:spacing w:line="360" w:lineRule="auto"/>
        <w:ind w:left="426"/>
        <w:rPr>
          <w:b/>
          <w:bCs/>
        </w:rPr>
      </w:pPr>
    </w:p>
    <w:p w14:paraId="5B0ACF2F" w14:textId="77777777" w:rsidR="000C526C" w:rsidRPr="000C526C" w:rsidRDefault="000C526C" w:rsidP="000C526C">
      <w:pPr>
        <w:widowControl w:val="0"/>
        <w:tabs>
          <w:tab w:val="left" w:leader="hyphen" w:pos="7938"/>
        </w:tabs>
        <w:spacing w:line="360" w:lineRule="auto"/>
        <w:ind w:left="426"/>
        <w:rPr>
          <w:b/>
          <w:bCs/>
        </w:rPr>
      </w:pPr>
      <w:r w:rsidRPr="000C526C">
        <w:t>video_path = r"/Users/raghadk/Documents/violence Detection/costom-videos-dataset/test/violence/VIDEO-2024-09-22-16-06-01.mp4"</w:t>
      </w:r>
    </w:p>
    <w:p w14:paraId="48BB252D" w14:textId="77777777" w:rsidR="000C526C" w:rsidRPr="000C526C" w:rsidRDefault="000C526C" w:rsidP="000C526C">
      <w:pPr>
        <w:widowControl w:val="0"/>
        <w:tabs>
          <w:tab w:val="left" w:leader="hyphen" w:pos="7938"/>
        </w:tabs>
        <w:spacing w:line="360" w:lineRule="auto"/>
        <w:ind w:left="426"/>
        <w:rPr>
          <w:b/>
          <w:bCs/>
        </w:rPr>
      </w:pPr>
      <w:r w:rsidRPr="000C526C">
        <w:t>predicted_label = predict_video_class(video_path)</w:t>
      </w:r>
    </w:p>
    <w:p w14:paraId="4E8E06CA" w14:textId="77777777" w:rsidR="000C526C" w:rsidRPr="000C526C" w:rsidRDefault="000C526C" w:rsidP="000C526C">
      <w:pPr>
        <w:widowControl w:val="0"/>
        <w:tabs>
          <w:tab w:val="left" w:leader="hyphen" w:pos="7938"/>
        </w:tabs>
        <w:spacing w:line="360" w:lineRule="auto"/>
        <w:ind w:left="426"/>
        <w:rPr>
          <w:b/>
          <w:bCs/>
        </w:rPr>
      </w:pPr>
      <w:r w:rsidRPr="000C526C">
        <w:lastRenderedPageBreak/>
        <w:t>if predicted_label:</w:t>
      </w:r>
    </w:p>
    <w:p w14:paraId="39A74C40" w14:textId="77777777" w:rsidR="000C526C" w:rsidRPr="000C526C" w:rsidRDefault="000C526C" w:rsidP="000C526C">
      <w:pPr>
        <w:widowControl w:val="0"/>
        <w:tabs>
          <w:tab w:val="left" w:leader="hyphen" w:pos="7938"/>
        </w:tabs>
        <w:spacing w:line="360" w:lineRule="auto"/>
        <w:ind w:left="426"/>
        <w:rPr>
          <w:b/>
          <w:bCs/>
        </w:rPr>
      </w:pPr>
      <w:r w:rsidRPr="000C526C">
        <w:t xml:space="preserve">    print("The video is classified as: ", predicted_label)</w:t>
      </w:r>
    </w:p>
    <w:p w14:paraId="3F36360B" w14:textId="77777777" w:rsidR="000C526C" w:rsidRDefault="000C526C" w:rsidP="00E151B5">
      <w:pPr>
        <w:widowControl w:val="0"/>
        <w:tabs>
          <w:tab w:val="left" w:leader="hyphen" w:pos="7938"/>
        </w:tabs>
        <w:spacing w:line="360" w:lineRule="auto"/>
        <w:ind w:left="426"/>
        <w:rPr>
          <w:b/>
          <w:bCs/>
        </w:rPr>
      </w:pPr>
    </w:p>
    <w:p w14:paraId="76C64027" w14:textId="77777777" w:rsidR="000C526C" w:rsidRDefault="000C526C" w:rsidP="00E151B5">
      <w:pPr>
        <w:widowControl w:val="0"/>
        <w:tabs>
          <w:tab w:val="left" w:leader="hyphen" w:pos="7938"/>
        </w:tabs>
        <w:spacing w:line="360" w:lineRule="auto"/>
        <w:ind w:left="426"/>
        <w:rPr>
          <w:b/>
          <w:bCs/>
        </w:rPr>
      </w:pPr>
    </w:p>
    <w:p w14:paraId="2CCE7E2B" w14:textId="77777777" w:rsidR="000C526C" w:rsidRPr="000C526C" w:rsidRDefault="000C526C" w:rsidP="000C526C">
      <w:pPr>
        <w:widowControl w:val="0"/>
        <w:tabs>
          <w:tab w:val="left" w:leader="hyphen" w:pos="7938"/>
        </w:tabs>
        <w:spacing w:line="360" w:lineRule="auto"/>
        <w:ind w:left="426"/>
        <w:rPr>
          <w:b/>
          <w:bCs/>
        </w:rPr>
      </w:pPr>
      <w:r w:rsidRPr="000C526C">
        <w:t>app = Flask(__name__)</w:t>
      </w:r>
    </w:p>
    <w:p w14:paraId="08CB1369" w14:textId="77777777" w:rsidR="000C526C" w:rsidRPr="000C526C" w:rsidRDefault="000C526C" w:rsidP="000C526C">
      <w:pPr>
        <w:widowControl w:val="0"/>
        <w:tabs>
          <w:tab w:val="left" w:leader="hyphen" w:pos="7938"/>
        </w:tabs>
        <w:spacing w:line="360" w:lineRule="auto"/>
        <w:ind w:left="426"/>
        <w:rPr>
          <w:b/>
          <w:bCs/>
        </w:rPr>
      </w:pPr>
      <w:r w:rsidRPr="000C526C">
        <w:t>app.config['UPLOAD_FOLDER'] = 'uploads'</w:t>
      </w:r>
    </w:p>
    <w:p w14:paraId="71B46A2D" w14:textId="77777777" w:rsidR="000C526C" w:rsidRPr="000C526C" w:rsidRDefault="000C526C" w:rsidP="000C526C">
      <w:pPr>
        <w:widowControl w:val="0"/>
        <w:tabs>
          <w:tab w:val="left" w:leader="hyphen" w:pos="7938"/>
        </w:tabs>
        <w:spacing w:line="360" w:lineRule="auto"/>
        <w:ind w:left="426"/>
        <w:rPr>
          <w:b/>
          <w:bCs/>
        </w:rPr>
      </w:pPr>
      <w:r w:rsidRPr="000C526C">
        <w:t>os.makedirs(app.config['UPLOAD_FOLDER'], exist_ok=True)</w:t>
      </w:r>
    </w:p>
    <w:p w14:paraId="315A21AE" w14:textId="77777777" w:rsidR="000C526C" w:rsidRPr="000C526C" w:rsidRDefault="000C526C" w:rsidP="000C526C">
      <w:pPr>
        <w:widowControl w:val="0"/>
        <w:tabs>
          <w:tab w:val="left" w:leader="hyphen" w:pos="7938"/>
        </w:tabs>
        <w:spacing w:line="360" w:lineRule="auto"/>
        <w:ind w:left="426"/>
        <w:rPr>
          <w:b/>
          <w:bCs/>
        </w:rPr>
      </w:pPr>
    </w:p>
    <w:p w14:paraId="69CAE840" w14:textId="77777777" w:rsidR="000C526C" w:rsidRPr="000C526C" w:rsidRDefault="000C526C" w:rsidP="000C526C">
      <w:pPr>
        <w:widowControl w:val="0"/>
        <w:tabs>
          <w:tab w:val="left" w:leader="hyphen" w:pos="7938"/>
        </w:tabs>
        <w:spacing w:line="360" w:lineRule="auto"/>
        <w:ind w:left="426"/>
        <w:rPr>
          <w:b/>
          <w:bCs/>
        </w:rPr>
      </w:pPr>
      <w:r w:rsidRPr="000C526C">
        <w:t>@app.route('/')</w:t>
      </w:r>
    </w:p>
    <w:p w14:paraId="283CC980" w14:textId="77777777" w:rsidR="000C526C" w:rsidRPr="000C526C" w:rsidRDefault="000C526C" w:rsidP="000C526C">
      <w:pPr>
        <w:widowControl w:val="0"/>
        <w:tabs>
          <w:tab w:val="left" w:leader="hyphen" w:pos="7938"/>
        </w:tabs>
        <w:spacing w:line="360" w:lineRule="auto"/>
        <w:ind w:left="426"/>
        <w:rPr>
          <w:b/>
          <w:bCs/>
        </w:rPr>
      </w:pPr>
      <w:r w:rsidRPr="000C526C">
        <w:t>def index():</w:t>
      </w:r>
    </w:p>
    <w:p w14:paraId="3F0AFCB5" w14:textId="77777777" w:rsidR="000C526C" w:rsidRPr="000C526C" w:rsidRDefault="000C526C" w:rsidP="000C526C">
      <w:pPr>
        <w:widowControl w:val="0"/>
        <w:tabs>
          <w:tab w:val="left" w:leader="hyphen" w:pos="7938"/>
        </w:tabs>
        <w:spacing w:line="360" w:lineRule="auto"/>
        <w:ind w:left="426"/>
        <w:rPr>
          <w:b/>
          <w:bCs/>
        </w:rPr>
      </w:pPr>
      <w:r w:rsidRPr="000C526C">
        <w:t xml:space="preserve">    return render_template('index.html')</w:t>
      </w:r>
    </w:p>
    <w:p w14:paraId="238D70FD" w14:textId="77777777" w:rsidR="000C526C" w:rsidRPr="000C526C" w:rsidRDefault="000C526C" w:rsidP="000C526C">
      <w:pPr>
        <w:widowControl w:val="0"/>
        <w:tabs>
          <w:tab w:val="left" w:leader="hyphen" w:pos="7938"/>
        </w:tabs>
        <w:spacing w:line="360" w:lineRule="auto"/>
        <w:ind w:left="426"/>
        <w:rPr>
          <w:b/>
          <w:bCs/>
        </w:rPr>
      </w:pPr>
    </w:p>
    <w:p w14:paraId="04346D76" w14:textId="77777777" w:rsidR="000C526C" w:rsidRPr="000C526C" w:rsidRDefault="000C526C" w:rsidP="000C526C">
      <w:pPr>
        <w:widowControl w:val="0"/>
        <w:tabs>
          <w:tab w:val="left" w:leader="hyphen" w:pos="7938"/>
        </w:tabs>
        <w:spacing w:line="360" w:lineRule="auto"/>
        <w:ind w:left="426"/>
        <w:rPr>
          <w:b/>
          <w:bCs/>
        </w:rPr>
      </w:pPr>
      <w:r w:rsidRPr="000C526C">
        <w:t>@app.route('/upload', methods=['POST'])</w:t>
      </w:r>
    </w:p>
    <w:p w14:paraId="6A57E948" w14:textId="77777777" w:rsidR="000C526C" w:rsidRPr="000C526C" w:rsidRDefault="000C526C" w:rsidP="000C526C">
      <w:pPr>
        <w:widowControl w:val="0"/>
        <w:tabs>
          <w:tab w:val="left" w:leader="hyphen" w:pos="7938"/>
        </w:tabs>
        <w:spacing w:line="360" w:lineRule="auto"/>
        <w:ind w:left="426"/>
        <w:rPr>
          <w:b/>
          <w:bCs/>
        </w:rPr>
      </w:pPr>
      <w:r w:rsidRPr="000C526C">
        <w:t>def upload_video():</w:t>
      </w:r>
    </w:p>
    <w:p w14:paraId="499D6FCF" w14:textId="77777777" w:rsidR="000C526C" w:rsidRPr="000C526C" w:rsidRDefault="000C526C" w:rsidP="000C526C">
      <w:pPr>
        <w:widowControl w:val="0"/>
        <w:tabs>
          <w:tab w:val="left" w:leader="hyphen" w:pos="7938"/>
        </w:tabs>
        <w:spacing w:line="360" w:lineRule="auto"/>
        <w:ind w:left="426"/>
        <w:rPr>
          <w:b/>
          <w:bCs/>
        </w:rPr>
      </w:pPr>
      <w:r w:rsidRPr="000C526C">
        <w:t xml:space="preserve">    try:</w:t>
      </w:r>
    </w:p>
    <w:p w14:paraId="37D72D52" w14:textId="77777777" w:rsidR="000C526C" w:rsidRPr="000C526C" w:rsidRDefault="000C526C" w:rsidP="000C526C">
      <w:pPr>
        <w:widowControl w:val="0"/>
        <w:tabs>
          <w:tab w:val="left" w:leader="hyphen" w:pos="7938"/>
        </w:tabs>
        <w:spacing w:line="360" w:lineRule="auto"/>
        <w:ind w:left="426"/>
        <w:rPr>
          <w:b/>
          <w:bCs/>
        </w:rPr>
      </w:pPr>
      <w:r w:rsidRPr="000C526C">
        <w:t xml:space="preserve">        if 'input_video' not in request.files:</w:t>
      </w:r>
    </w:p>
    <w:p w14:paraId="54F26374" w14:textId="77777777" w:rsidR="000C526C" w:rsidRPr="000C526C" w:rsidRDefault="000C526C" w:rsidP="000C526C">
      <w:pPr>
        <w:widowControl w:val="0"/>
        <w:tabs>
          <w:tab w:val="left" w:leader="hyphen" w:pos="7938"/>
        </w:tabs>
        <w:spacing w:line="360" w:lineRule="auto"/>
        <w:ind w:left="426"/>
        <w:rPr>
          <w:b/>
          <w:bCs/>
        </w:rPr>
      </w:pPr>
      <w:r w:rsidRPr="000C526C">
        <w:t xml:space="preserve">            print("No file part in the request")</w:t>
      </w:r>
    </w:p>
    <w:p w14:paraId="71DE299C" w14:textId="77777777" w:rsidR="000C526C" w:rsidRPr="000C526C" w:rsidRDefault="000C526C" w:rsidP="000C526C">
      <w:pPr>
        <w:widowControl w:val="0"/>
        <w:tabs>
          <w:tab w:val="left" w:leader="hyphen" w:pos="7938"/>
        </w:tabs>
        <w:spacing w:line="360" w:lineRule="auto"/>
        <w:ind w:left="426"/>
        <w:rPr>
          <w:b/>
          <w:bCs/>
        </w:rPr>
      </w:pPr>
      <w:r w:rsidRPr="000C526C">
        <w:t xml:space="preserve">            return jsonify({"error": "No file part in the request"})</w:t>
      </w:r>
    </w:p>
    <w:p w14:paraId="72EF4905" w14:textId="77777777" w:rsidR="000C526C" w:rsidRPr="000C526C" w:rsidRDefault="000C526C" w:rsidP="000C526C">
      <w:pPr>
        <w:widowControl w:val="0"/>
        <w:tabs>
          <w:tab w:val="left" w:leader="hyphen" w:pos="7938"/>
        </w:tabs>
        <w:spacing w:line="360" w:lineRule="auto"/>
        <w:ind w:left="426"/>
        <w:rPr>
          <w:b/>
          <w:bCs/>
        </w:rPr>
      </w:pPr>
    </w:p>
    <w:p w14:paraId="60D12EB0" w14:textId="77777777" w:rsidR="000C526C" w:rsidRPr="000C526C" w:rsidRDefault="000C526C" w:rsidP="000C526C">
      <w:pPr>
        <w:widowControl w:val="0"/>
        <w:tabs>
          <w:tab w:val="left" w:leader="hyphen" w:pos="7938"/>
        </w:tabs>
        <w:spacing w:line="360" w:lineRule="auto"/>
        <w:ind w:left="426"/>
        <w:rPr>
          <w:b/>
          <w:bCs/>
        </w:rPr>
      </w:pPr>
      <w:r w:rsidRPr="000C526C">
        <w:t xml:space="preserve">        file = request.files['input_video']</w:t>
      </w:r>
    </w:p>
    <w:p w14:paraId="53F9091A" w14:textId="77777777" w:rsidR="000C526C" w:rsidRPr="000C526C" w:rsidRDefault="000C526C" w:rsidP="000C526C">
      <w:pPr>
        <w:widowControl w:val="0"/>
        <w:tabs>
          <w:tab w:val="left" w:leader="hyphen" w:pos="7938"/>
        </w:tabs>
        <w:spacing w:line="360" w:lineRule="auto"/>
        <w:ind w:left="426"/>
        <w:rPr>
          <w:b/>
          <w:bCs/>
        </w:rPr>
      </w:pPr>
      <w:r w:rsidRPr="000C526C">
        <w:t xml:space="preserve">        if file.filename == '':</w:t>
      </w:r>
    </w:p>
    <w:p w14:paraId="13DF0B41" w14:textId="77777777" w:rsidR="000C526C" w:rsidRPr="000C526C" w:rsidRDefault="000C526C" w:rsidP="000C526C">
      <w:pPr>
        <w:widowControl w:val="0"/>
        <w:tabs>
          <w:tab w:val="left" w:leader="hyphen" w:pos="7938"/>
        </w:tabs>
        <w:spacing w:line="360" w:lineRule="auto"/>
        <w:ind w:left="426"/>
        <w:rPr>
          <w:b/>
          <w:bCs/>
        </w:rPr>
      </w:pPr>
      <w:r w:rsidRPr="000C526C">
        <w:t xml:space="preserve">            print("No file selected")</w:t>
      </w:r>
    </w:p>
    <w:p w14:paraId="6EBF8A29" w14:textId="77777777" w:rsidR="000C526C" w:rsidRPr="000C526C" w:rsidRDefault="000C526C" w:rsidP="000C526C">
      <w:pPr>
        <w:widowControl w:val="0"/>
        <w:tabs>
          <w:tab w:val="left" w:leader="hyphen" w:pos="7938"/>
        </w:tabs>
        <w:spacing w:line="360" w:lineRule="auto"/>
        <w:ind w:left="426"/>
        <w:rPr>
          <w:b/>
          <w:bCs/>
        </w:rPr>
      </w:pPr>
      <w:r w:rsidRPr="000C526C">
        <w:t xml:space="preserve">            return jsonify({"error": "No file selected"})</w:t>
      </w:r>
    </w:p>
    <w:p w14:paraId="45244706" w14:textId="77777777" w:rsidR="000C526C" w:rsidRPr="000C526C" w:rsidRDefault="000C526C" w:rsidP="000C526C">
      <w:pPr>
        <w:widowControl w:val="0"/>
        <w:tabs>
          <w:tab w:val="left" w:leader="hyphen" w:pos="7938"/>
        </w:tabs>
        <w:spacing w:line="360" w:lineRule="auto"/>
        <w:ind w:left="426"/>
        <w:rPr>
          <w:b/>
          <w:bCs/>
        </w:rPr>
      </w:pPr>
    </w:p>
    <w:p w14:paraId="1BC57BE3" w14:textId="77777777" w:rsidR="000C526C" w:rsidRPr="000C526C" w:rsidRDefault="000C526C" w:rsidP="000C526C">
      <w:pPr>
        <w:widowControl w:val="0"/>
        <w:tabs>
          <w:tab w:val="left" w:leader="hyphen" w:pos="7938"/>
        </w:tabs>
        <w:spacing w:line="360" w:lineRule="auto"/>
        <w:ind w:left="426"/>
        <w:rPr>
          <w:b/>
          <w:bCs/>
        </w:rPr>
      </w:pPr>
      <w:r w:rsidRPr="000C526C">
        <w:t xml:space="preserve">        if not file.filename.endswith(('mp4', 'mov')):</w:t>
      </w:r>
    </w:p>
    <w:p w14:paraId="022E6A9E" w14:textId="77777777" w:rsidR="000C526C" w:rsidRPr="000C526C" w:rsidRDefault="000C526C" w:rsidP="000C526C">
      <w:pPr>
        <w:widowControl w:val="0"/>
        <w:tabs>
          <w:tab w:val="left" w:leader="hyphen" w:pos="7938"/>
        </w:tabs>
        <w:spacing w:line="360" w:lineRule="auto"/>
        <w:ind w:left="426"/>
        <w:rPr>
          <w:b/>
          <w:bCs/>
        </w:rPr>
      </w:pPr>
      <w:r w:rsidRPr="000C526C">
        <w:t xml:space="preserve">            print("Invalid file format")</w:t>
      </w:r>
    </w:p>
    <w:p w14:paraId="49BCD6E3" w14:textId="77777777" w:rsidR="000C526C" w:rsidRPr="000C526C" w:rsidRDefault="000C526C" w:rsidP="000C526C">
      <w:pPr>
        <w:widowControl w:val="0"/>
        <w:tabs>
          <w:tab w:val="left" w:leader="hyphen" w:pos="7938"/>
        </w:tabs>
        <w:spacing w:line="360" w:lineRule="auto"/>
        <w:ind w:left="426"/>
        <w:rPr>
          <w:b/>
          <w:bCs/>
        </w:rPr>
      </w:pPr>
      <w:r w:rsidRPr="000C526C">
        <w:t xml:space="preserve">            return jsonify({"error": "Invalid file format"})</w:t>
      </w:r>
    </w:p>
    <w:p w14:paraId="6C8C91BD" w14:textId="77777777" w:rsidR="000C526C" w:rsidRPr="000C526C" w:rsidRDefault="000C526C" w:rsidP="000C526C">
      <w:pPr>
        <w:widowControl w:val="0"/>
        <w:tabs>
          <w:tab w:val="left" w:leader="hyphen" w:pos="7938"/>
        </w:tabs>
        <w:spacing w:line="360" w:lineRule="auto"/>
        <w:ind w:left="426"/>
        <w:rPr>
          <w:b/>
          <w:bCs/>
        </w:rPr>
      </w:pPr>
    </w:p>
    <w:p w14:paraId="67BFF73E" w14:textId="77777777" w:rsidR="000C526C" w:rsidRPr="000C526C" w:rsidRDefault="000C526C" w:rsidP="000C526C">
      <w:pPr>
        <w:widowControl w:val="0"/>
        <w:tabs>
          <w:tab w:val="left" w:leader="hyphen" w:pos="7938"/>
        </w:tabs>
        <w:spacing w:line="360" w:lineRule="auto"/>
        <w:ind w:left="426"/>
        <w:rPr>
          <w:b/>
          <w:bCs/>
        </w:rPr>
      </w:pPr>
      <w:r w:rsidRPr="000C526C">
        <w:t xml:space="preserve">        filepath = os.path.join(app.config['UPLOAD_FOLDER'], file.filename)</w:t>
      </w:r>
    </w:p>
    <w:p w14:paraId="4A7D01D4" w14:textId="77777777" w:rsidR="000C526C" w:rsidRPr="000C526C" w:rsidRDefault="000C526C" w:rsidP="000C526C">
      <w:pPr>
        <w:widowControl w:val="0"/>
        <w:tabs>
          <w:tab w:val="left" w:leader="hyphen" w:pos="7938"/>
        </w:tabs>
        <w:spacing w:line="360" w:lineRule="auto"/>
        <w:ind w:left="426"/>
        <w:rPr>
          <w:b/>
          <w:bCs/>
        </w:rPr>
      </w:pPr>
      <w:r w:rsidRPr="000C526C">
        <w:t xml:space="preserve">        file.save(filepath)</w:t>
      </w:r>
    </w:p>
    <w:p w14:paraId="38BC08F8" w14:textId="77777777" w:rsidR="000C526C" w:rsidRPr="000C526C" w:rsidRDefault="000C526C" w:rsidP="000C526C">
      <w:pPr>
        <w:widowControl w:val="0"/>
        <w:tabs>
          <w:tab w:val="left" w:leader="hyphen" w:pos="7938"/>
        </w:tabs>
        <w:spacing w:line="360" w:lineRule="auto"/>
        <w:ind w:left="426"/>
        <w:rPr>
          <w:b/>
          <w:bCs/>
        </w:rPr>
      </w:pPr>
      <w:r w:rsidRPr="000C526C">
        <w:t xml:space="preserve">        print("File saved at: ", filepath)</w:t>
      </w:r>
    </w:p>
    <w:p w14:paraId="20B0DB9A" w14:textId="77777777" w:rsidR="000C526C" w:rsidRPr="000C526C" w:rsidRDefault="000C526C" w:rsidP="000C526C">
      <w:pPr>
        <w:widowControl w:val="0"/>
        <w:tabs>
          <w:tab w:val="left" w:leader="hyphen" w:pos="7938"/>
        </w:tabs>
        <w:spacing w:line="360" w:lineRule="auto"/>
        <w:ind w:left="426"/>
        <w:rPr>
          <w:b/>
          <w:bCs/>
        </w:rPr>
      </w:pPr>
    </w:p>
    <w:p w14:paraId="3BE55DB1" w14:textId="77777777" w:rsidR="000C526C" w:rsidRPr="000C526C" w:rsidRDefault="000C526C" w:rsidP="000C526C">
      <w:pPr>
        <w:widowControl w:val="0"/>
        <w:tabs>
          <w:tab w:val="left" w:leader="hyphen" w:pos="7938"/>
        </w:tabs>
        <w:spacing w:line="360" w:lineRule="auto"/>
        <w:ind w:left="426"/>
        <w:rPr>
          <w:b/>
          <w:bCs/>
        </w:rPr>
      </w:pPr>
      <w:r w:rsidRPr="000C526C">
        <w:t xml:space="preserve">        processed_video = preprocess_video(filepath)</w:t>
      </w:r>
    </w:p>
    <w:p w14:paraId="6948125C" w14:textId="77777777" w:rsidR="000C526C" w:rsidRPr="000C526C" w:rsidRDefault="000C526C" w:rsidP="000C526C">
      <w:pPr>
        <w:widowControl w:val="0"/>
        <w:tabs>
          <w:tab w:val="left" w:leader="hyphen" w:pos="7938"/>
        </w:tabs>
        <w:spacing w:line="360" w:lineRule="auto"/>
        <w:ind w:left="426"/>
        <w:rPr>
          <w:b/>
          <w:bCs/>
        </w:rPr>
      </w:pPr>
      <w:r w:rsidRPr="000C526C">
        <w:t xml:space="preserve">        if processed_video is None:</w:t>
      </w:r>
    </w:p>
    <w:p w14:paraId="0CF54312" w14:textId="77777777" w:rsidR="000C526C" w:rsidRPr="000C526C" w:rsidRDefault="000C526C" w:rsidP="000C526C">
      <w:pPr>
        <w:widowControl w:val="0"/>
        <w:tabs>
          <w:tab w:val="left" w:leader="hyphen" w:pos="7938"/>
        </w:tabs>
        <w:spacing w:line="360" w:lineRule="auto"/>
        <w:ind w:left="426"/>
        <w:rPr>
          <w:b/>
          <w:bCs/>
        </w:rPr>
      </w:pPr>
      <w:r w:rsidRPr="000C526C">
        <w:t xml:space="preserve">            print("Video preprocessing failed")</w:t>
      </w:r>
    </w:p>
    <w:p w14:paraId="381AAF61" w14:textId="77777777" w:rsidR="000C526C" w:rsidRPr="000C526C" w:rsidRDefault="000C526C" w:rsidP="000C526C">
      <w:pPr>
        <w:widowControl w:val="0"/>
        <w:tabs>
          <w:tab w:val="left" w:leader="hyphen" w:pos="7938"/>
        </w:tabs>
        <w:spacing w:line="360" w:lineRule="auto"/>
        <w:ind w:left="426"/>
        <w:rPr>
          <w:b/>
          <w:bCs/>
        </w:rPr>
      </w:pPr>
      <w:r w:rsidRPr="000C526C">
        <w:lastRenderedPageBreak/>
        <w:t xml:space="preserve">            return jsonify({"error": "Error processing video"})</w:t>
      </w:r>
    </w:p>
    <w:p w14:paraId="72C6EBA9" w14:textId="77777777" w:rsidR="000C526C" w:rsidRPr="000C526C" w:rsidRDefault="000C526C" w:rsidP="000C526C">
      <w:pPr>
        <w:widowControl w:val="0"/>
        <w:tabs>
          <w:tab w:val="left" w:leader="hyphen" w:pos="7938"/>
        </w:tabs>
        <w:spacing w:line="360" w:lineRule="auto"/>
        <w:ind w:left="426"/>
        <w:rPr>
          <w:b/>
          <w:bCs/>
        </w:rPr>
      </w:pPr>
    </w:p>
    <w:p w14:paraId="544BA0EA" w14:textId="77777777" w:rsidR="000C526C" w:rsidRPr="000C526C" w:rsidRDefault="000C526C" w:rsidP="000C526C">
      <w:pPr>
        <w:widowControl w:val="0"/>
        <w:tabs>
          <w:tab w:val="left" w:leader="hyphen" w:pos="7938"/>
        </w:tabs>
        <w:spacing w:line="360" w:lineRule="auto"/>
        <w:ind w:left="426"/>
        <w:rPr>
          <w:b/>
          <w:bCs/>
        </w:rPr>
      </w:pPr>
      <w:r w:rsidRPr="000C526C">
        <w:t xml:space="preserve">        processed_video = processed_video.reshape(1, NUM_FRAMES, IMG_SIZE, IMG_SIZE, 3)</w:t>
      </w:r>
    </w:p>
    <w:p w14:paraId="746907D9" w14:textId="77777777" w:rsidR="000C526C" w:rsidRPr="000C526C" w:rsidRDefault="000C526C" w:rsidP="000C526C">
      <w:pPr>
        <w:widowControl w:val="0"/>
        <w:tabs>
          <w:tab w:val="left" w:leader="hyphen" w:pos="7938"/>
        </w:tabs>
        <w:spacing w:line="360" w:lineRule="auto"/>
        <w:ind w:left="426"/>
        <w:rPr>
          <w:b/>
          <w:bCs/>
        </w:rPr>
      </w:pPr>
      <w:r w:rsidRPr="000C526C">
        <w:t xml:space="preserve">        prediction = model.predict(processed_video)</w:t>
      </w:r>
    </w:p>
    <w:p w14:paraId="7C5EFDAC" w14:textId="77777777" w:rsidR="000C526C" w:rsidRPr="000C526C" w:rsidRDefault="000C526C" w:rsidP="000C526C">
      <w:pPr>
        <w:widowControl w:val="0"/>
        <w:tabs>
          <w:tab w:val="left" w:leader="hyphen" w:pos="7938"/>
        </w:tabs>
        <w:spacing w:line="360" w:lineRule="auto"/>
        <w:ind w:left="426"/>
        <w:rPr>
          <w:b/>
          <w:bCs/>
        </w:rPr>
      </w:pPr>
      <w:r w:rsidRPr="000C526C">
        <w:t xml:space="preserve">        print("Prediction: ", prediction)</w:t>
      </w:r>
    </w:p>
    <w:p w14:paraId="6336BAA0" w14:textId="77777777" w:rsidR="000C526C" w:rsidRPr="000C526C" w:rsidRDefault="000C526C" w:rsidP="000C526C">
      <w:pPr>
        <w:widowControl w:val="0"/>
        <w:tabs>
          <w:tab w:val="left" w:leader="hyphen" w:pos="7938"/>
        </w:tabs>
        <w:spacing w:line="360" w:lineRule="auto"/>
        <w:ind w:left="426"/>
        <w:rPr>
          <w:b/>
          <w:bCs/>
        </w:rPr>
      </w:pPr>
    </w:p>
    <w:p w14:paraId="45A271CD" w14:textId="77777777" w:rsidR="000C526C" w:rsidRPr="000C526C" w:rsidRDefault="000C526C" w:rsidP="000C526C">
      <w:pPr>
        <w:widowControl w:val="0"/>
        <w:tabs>
          <w:tab w:val="left" w:leader="hyphen" w:pos="7938"/>
        </w:tabs>
        <w:spacing w:line="360" w:lineRule="auto"/>
        <w:ind w:left="426"/>
        <w:rPr>
          <w:b/>
          <w:bCs/>
        </w:rPr>
      </w:pPr>
      <w:r w:rsidRPr="000C526C">
        <w:t xml:space="preserve">        result = LABELS[int(prediction[0][0] &gt; 0.5)]</w:t>
      </w:r>
    </w:p>
    <w:p w14:paraId="03F4B1F9" w14:textId="77777777" w:rsidR="000C526C" w:rsidRPr="000C526C" w:rsidRDefault="000C526C" w:rsidP="000C526C">
      <w:pPr>
        <w:widowControl w:val="0"/>
        <w:tabs>
          <w:tab w:val="left" w:leader="hyphen" w:pos="7938"/>
        </w:tabs>
        <w:spacing w:line="360" w:lineRule="auto"/>
        <w:ind w:left="426"/>
        <w:rPr>
          <w:b/>
          <w:bCs/>
        </w:rPr>
      </w:pPr>
      <w:r w:rsidRPr="000C526C">
        <w:t xml:space="preserve">        print("Prediction result: ", result)</w:t>
      </w:r>
    </w:p>
    <w:p w14:paraId="5D5C5188" w14:textId="77777777" w:rsidR="000C526C" w:rsidRPr="000C526C" w:rsidRDefault="000C526C" w:rsidP="000C526C">
      <w:pPr>
        <w:widowControl w:val="0"/>
        <w:tabs>
          <w:tab w:val="left" w:leader="hyphen" w:pos="7938"/>
        </w:tabs>
        <w:spacing w:line="360" w:lineRule="auto"/>
        <w:ind w:left="426"/>
        <w:rPr>
          <w:b/>
          <w:bCs/>
        </w:rPr>
      </w:pPr>
    </w:p>
    <w:p w14:paraId="39B0B176" w14:textId="77777777" w:rsidR="000C526C" w:rsidRPr="000C526C" w:rsidRDefault="000C526C" w:rsidP="000C526C">
      <w:pPr>
        <w:widowControl w:val="0"/>
        <w:tabs>
          <w:tab w:val="left" w:leader="hyphen" w:pos="7938"/>
        </w:tabs>
        <w:spacing w:line="360" w:lineRule="auto"/>
        <w:ind w:left="426"/>
        <w:rPr>
          <w:b/>
          <w:bCs/>
        </w:rPr>
      </w:pPr>
      <w:r w:rsidRPr="000C526C">
        <w:t xml:space="preserve">        return jsonify({"result": result})</w:t>
      </w:r>
    </w:p>
    <w:p w14:paraId="4A94DAA7" w14:textId="77777777" w:rsidR="000C526C" w:rsidRPr="000C526C" w:rsidRDefault="000C526C" w:rsidP="000C526C">
      <w:pPr>
        <w:widowControl w:val="0"/>
        <w:tabs>
          <w:tab w:val="left" w:leader="hyphen" w:pos="7938"/>
        </w:tabs>
        <w:spacing w:line="360" w:lineRule="auto"/>
        <w:ind w:left="426"/>
        <w:rPr>
          <w:b/>
          <w:bCs/>
        </w:rPr>
      </w:pPr>
      <w:r w:rsidRPr="000C526C">
        <w:t xml:space="preserve">    except Exception as e:</w:t>
      </w:r>
    </w:p>
    <w:p w14:paraId="4B9509E4" w14:textId="77777777" w:rsidR="000C526C" w:rsidRPr="000C526C" w:rsidRDefault="000C526C" w:rsidP="000C526C">
      <w:pPr>
        <w:widowControl w:val="0"/>
        <w:tabs>
          <w:tab w:val="left" w:leader="hyphen" w:pos="7938"/>
        </w:tabs>
        <w:spacing w:line="360" w:lineRule="auto"/>
        <w:ind w:left="426"/>
        <w:rPr>
          <w:b/>
          <w:bCs/>
        </w:rPr>
      </w:pPr>
      <w:r w:rsidRPr="000C526C">
        <w:t xml:space="preserve">        print("Exception occurred: ", str(e))</w:t>
      </w:r>
    </w:p>
    <w:p w14:paraId="2FA945C6" w14:textId="77777777" w:rsidR="000C526C" w:rsidRPr="000C526C" w:rsidRDefault="000C526C" w:rsidP="000C526C">
      <w:pPr>
        <w:widowControl w:val="0"/>
        <w:tabs>
          <w:tab w:val="left" w:leader="hyphen" w:pos="7938"/>
        </w:tabs>
        <w:spacing w:line="360" w:lineRule="auto"/>
        <w:ind w:left="426"/>
        <w:rPr>
          <w:b/>
          <w:bCs/>
        </w:rPr>
      </w:pPr>
      <w:r w:rsidRPr="000C526C">
        <w:t xml:space="preserve">        return jsonify({"error": "An internal error occurred"})</w:t>
      </w:r>
    </w:p>
    <w:p w14:paraId="0BE67D85" w14:textId="77777777" w:rsidR="000C526C" w:rsidRPr="000C526C" w:rsidRDefault="000C526C" w:rsidP="000C526C">
      <w:pPr>
        <w:widowControl w:val="0"/>
        <w:tabs>
          <w:tab w:val="left" w:leader="hyphen" w:pos="7938"/>
        </w:tabs>
        <w:spacing w:line="360" w:lineRule="auto"/>
        <w:ind w:left="426"/>
        <w:rPr>
          <w:b/>
          <w:bCs/>
        </w:rPr>
      </w:pPr>
    </w:p>
    <w:p w14:paraId="2413386C" w14:textId="2DA4E00E" w:rsidR="00A95258" w:rsidRDefault="000C526C" w:rsidP="00503815">
      <w:pPr>
        <w:widowControl w:val="0"/>
        <w:tabs>
          <w:tab w:val="left" w:leader="hyphen" w:pos="7938"/>
        </w:tabs>
        <w:spacing w:line="360" w:lineRule="auto"/>
        <w:ind w:left="426"/>
        <w:rPr>
          <w:b/>
          <w:bCs/>
        </w:rPr>
      </w:pPr>
      <w:r w:rsidRPr="000C526C">
        <w:t>app.run(debug=False)</w:t>
      </w:r>
    </w:p>
    <w:p w14:paraId="20CBB11F" w14:textId="77777777" w:rsidR="00090980" w:rsidRDefault="00090980" w:rsidP="004F453A">
      <w:pPr>
        <w:widowControl w:val="0"/>
        <w:tabs>
          <w:tab w:val="left" w:leader="hyphen" w:pos="7938"/>
        </w:tabs>
        <w:spacing w:line="480" w:lineRule="auto"/>
        <w:rPr>
          <w:color w:val="808080"/>
        </w:rPr>
      </w:pPr>
      <w:bookmarkStart w:id="53" w:name="_Toc135025605"/>
      <w:bookmarkStart w:id="54" w:name="_Toc135049004"/>
      <w:bookmarkStart w:id="55" w:name="_Toc135065947"/>
      <w:bookmarkStart w:id="56" w:name="_Toc135066355"/>
      <w:bookmarkStart w:id="57" w:name="_Toc135066848"/>
    </w:p>
    <w:p w14:paraId="38C411EA" w14:textId="77777777" w:rsidR="00090980" w:rsidRDefault="00090980" w:rsidP="004F453A">
      <w:pPr>
        <w:widowControl w:val="0"/>
        <w:tabs>
          <w:tab w:val="left" w:leader="hyphen" w:pos="7938"/>
        </w:tabs>
        <w:spacing w:line="480" w:lineRule="auto"/>
        <w:rPr>
          <w:color w:val="808080"/>
        </w:rPr>
      </w:pPr>
    </w:p>
    <w:p w14:paraId="1A5C8B2B" w14:textId="77777777" w:rsidR="00090980" w:rsidRDefault="00090980" w:rsidP="004F453A">
      <w:pPr>
        <w:widowControl w:val="0"/>
        <w:tabs>
          <w:tab w:val="left" w:leader="hyphen" w:pos="7938"/>
        </w:tabs>
        <w:spacing w:line="480" w:lineRule="auto"/>
        <w:rPr>
          <w:color w:val="808080"/>
        </w:rPr>
      </w:pPr>
    </w:p>
    <w:p w14:paraId="120DB9EC" w14:textId="77777777" w:rsidR="00090980" w:rsidRDefault="00090980" w:rsidP="004F453A">
      <w:pPr>
        <w:widowControl w:val="0"/>
        <w:tabs>
          <w:tab w:val="left" w:leader="hyphen" w:pos="7938"/>
        </w:tabs>
        <w:spacing w:line="480" w:lineRule="auto"/>
        <w:rPr>
          <w:color w:val="808080"/>
        </w:rPr>
      </w:pPr>
    </w:p>
    <w:p w14:paraId="742FCE7E" w14:textId="77777777" w:rsidR="00090980" w:rsidRDefault="00090980" w:rsidP="004F453A">
      <w:pPr>
        <w:widowControl w:val="0"/>
        <w:tabs>
          <w:tab w:val="left" w:leader="hyphen" w:pos="7938"/>
        </w:tabs>
        <w:spacing w:line="480" w:lineRule="auto"/>
        <w:rPr>
          <w:color w:val="808080"/>
        </w:rPr>
      </w:pPr>
    </w:p>
    <w:p w14:paraId="65FA1884" w14:textId="77777777" w:rsidR="00090980" w:rsidRDefault="00090980" w:rsidP="004F453A">
      <w:pPr>
        <w:widowControl w:val="0"/>
        <w:tabs>
          <w:tab w:val="left" w:leader="hyphen" w:pos="7938"/>
        </w:tabs>
        <w:spacing w:line="480" w:lineRule="auto"/>
        <w:rPr>
          <w:color w:val="808080"/>
        </w:rPr>
      </w:pPr>
    </w:p>
    <w:p w14:paraId="6E4ACC86" w14:textId="77777777" w:rsidR="00090980" w:rsidRDefault="00090980" w:rsidP="004F453A">
      <w:pPr>
        <w:widowControl w:val="0"/>
        <w:tabs>
          <w:tab w:val="left" w:leader="hyphen" w:pos="7938"/>
        </w:tabs>
        <w:spacing w:line="480" w:lineRule="auto"/>
        <w:rPr>
          <w:color w:val="808080"/>
        </w:rPr>
      </w:pPr>
    </w:p>
    <w:p w14:paraId="61B55FF9" w14:textId="77777777" w:rsidR="00090980" w:rsidRDefault="00090980" w:rsidP="004F453A">
      <w:pPr>
        <w:widowControl w:val="0"/>
        <w:tabs>
          <w:tab w:val="left" w:leader="hyphen" w:pos="7938"/>
        </w:tabs>
        <w:spacing w:line="480" w:lineRule="auto"/>
        <w:rPr>
          <w:color w:val="808080"/>
        </w:rPr>
      </w:pPr>
    </w:p>
    <w:p w14:paraId="7253BD86" w14:textId="77777777" w:rsidR="00090980" w:rsidRDefault="00090980" w:rsidP="004F453A">
      <w:pPr>
        <w:widowControl w:val="0"/>
        <w:tabs>
          <w:tab w:val="left" w:leader="hyphen" w:pos="7938"/>
        </w:tabs>
        <w:spacing w:line="480" w:lineRule="auto"/>
        <w:rPr>
          <w:color w:val="808080"/>
        </w:rPr>
      </w:pPr>
    </w:p>
    <w:p w14:paraId="75851A86" w14:textId="77777777" w:rsidR="00090980" w:rsidRDefault="00090980" w:rsidP="004F453A">
      <w:pPr>
        <w:widowControl w:val="0"/>
        <w:tabs>
          <w:tab w:val="left" w:leader="hyphen" w:pos="7938"/>
        </w:tabs>
        <w:spacing w:line="480" w:lineRule="auto"/>
        <w:rPr>
          <w:color w:val="808080"/>
        </w:rPr>
      </w:pPr>
    </w:p>
    <w:p w14:paraId="4F03BC17" w14:textId="77777777" w:rsidR="00090980" w:rsidRDefault="00090980" w:rsidP="004F453A">
      <w:pPr>
        <w:widowControl w:val="0"/>
        <w:tabs>
          <w:tab w:val="left" w:leader="hyphen" w:pos="7938"/>
        </w:tabs>
        <w:spacing w:line="480" w:lineRule="auto"/>
        <w:rPr>
          <w:color w:val="808080"/>
        </w:rPr>
      </w:pPr>
    </w:p>
    <w:p w14:paraId="6E6980A6" w14:textId="77777777" w:rsidR="00090980" w:rsidRDefault="00090980" w:rsidP="004F453A">
      <w:pPr>
        <w:widowControl w:val="0"/>
        <w:tabs>
          <w:tab w:val="left" w:leader="hyphen" w:pos="7938"/>
        </w:tabs>
        <w:spacing w:line="480" w:lineRule="auto"/>
        <w:rPr>
          <w:color w:val="808080"/>
        </w:rPr>
      </w:pPr>
    </w:p>
    <w:p w14:paraId="283F3204" w14:textId="77777777" w:rsidR="00090980" w:rsidRDefault="00090980" w:rsidP="004F453A">
      <w:pPr>
        <w:widowControl w:val="0"/>
        <w:tabs>
          <w:tab w:val="left" w:leader="hyphen" w:pos="7938"/>
        </w:tabs>
        <w:spacing w:line="480" w:lineRule="auto"/>
        <w:rPr>
          <w:color w:val="808080"/>
        </w:rPr>
      </w:pPr>
    </w:p>
    <w:p w14:paraId="7C89C3F1" w14:textId="77777777" w:rsidR="00090980" w:rsidRDefault="00090980" w:rsidP="004F453A">
      <w:pPr>
        <w:widowControl w:val="0"/>
        <w:tabs>
          <w:tab w:val="left" w:leader="hyphen" w:pos="7938"/>
        </w:tabs>
        <w:spacing w:line="480" w:lineRule="auto"/>
        <w:rPr>
          <w:color w:val="808080"/>
        </w:rPr>
      </w:pPr>
    </w:p>
    <w:p w14:paraId="4050C335" w14:textId="77777777" w:rsidR="00090980" w:rsidRDefault="00090980" w:rsidP="004F453A">
      <w:pPr>
        <w:widowControl w:val="0"/>
        <w:tabs>
          <w:tab w:val="left" w:leader="hyphen" w:pos="7938"/>
        </w:tabs>
        <w:spacing w:line="480" w:lineRule="auto"/>
        <w:rPr>
          <w:color w:val="808080"/>
        </w:rPr>
      </w:pPr>
    </w:p>
    <w:p w14:paraId="2F5EBD4E" w14:textId="4C2EF3EE" w:rsidR="00A340BD" w:rsidRDefault="00A340BD" w:rsidP="004F453A">
      <w:pPr>
        <w:widowControl w:val="0"/>
        <w:tabs>
          <w:tab w:val="left" w:leader="hyphen" w:pos="7938"/>
        </w:tabs>
        <w:spacing w:line="480" w:lineRule="auto"/>
        <w:rPr>
          <w:sz w:val="28"/>
        </w:rPr>
      </w:pPr>
      <w:r w:rsidRPr="00E151B5">
        <w:rPr>
          <w:sz w:val="28"/>
        </w:rPr>
        <w:t>References</w:t>
      </w:r>
      <w:bookmarkEnd w:id="53"/>
      <w:bookmarkEnd w:id="54"/>
      <w:bookmarkEnd w:id="55"/>
      <w:bookmarkEnd w:id="56"/>
      <w:bookmarkEnd w:id="57"/>
      <w:r w:rsidRPr="00E151B5">
        <w:rPr>
          <w:sz w:val="28"/>
        </w:rPr>
        <w:tab/>
      </w:r>
      <w:r w:rsidR="004F453A" w:rsidRPr="00BA4BE3">
        <w:rPr>
          <w:sz w:val="28"/>
        </w:rPr>
        <w:t>8</w:t>
      </w:r>
      <w:r w:rsidRPr="00E151B5">
        <w:rPr>
          <w:sz w:val="28"/>
        </w:rPr>
        <w:t xml:space="preserve"> </w:t>
      </w:r>
    </w:p>
    <w:p w14:paraId="482D12D8" w14:textId="37341FB7" w:rsidR="005F3488" w:rsidRPr="00264E43" w:rsidRDefault="00CA411C" w:rsidP="004F453A">
      <w:pPr>
        <w:widowControl w:val="0"/>
        <w:tabs>
          <w:tab w:val="left" w:leader="hyphen" w:pos="7938"/>
        </w:tabs>
        <w:spacing w:line="480" w:lineRule="auto"/>
        <w:rPr>
          <w:sz w:val="18"/>
          <w:szCs w:val="18"/>
        </w:rPr>
      </w:pPr>
      <w:hyperlink r:id="rId62" w:history="1">
        <w:r w:rsidR="005F3488" w:rsidRPr="00264E43">
          <w:rPr>
            <w:rStyle w:val="Hyperlink"/>
            <w:sz w:val="18"/>
            <w:szCs w:val="18"/>
          </w:rPr>
          <w:t>https://learn.microsoft.com/en-us/azure/ai-services/custom-vision-service/use-prediction-api</w:t>
        </w:r>
      </w:hyperlink>
    </w:p>
    <w:p w14:paraId="56494485" w14:textId="77777777" w:rsidR="005F3488" w:rsidRPr="00264E43" w:rsidRDefault="005F3488" w:rsidP="004F453A">
      <w:pPr>
        <w:widowControl w:val="0"/>
        <w:tabs>
          <w:tab w:val="left" w:leader="hyphen" w:pos="7938"/>
        </w:tabs>
        <w:spacing w:line="480" w:lineRule="auto"/>
        <w:rPr>
          <w:sz w:val="18"/>
          <w:szCs w:val="18"/>
        </w:rPr>
      </w:pPr>
    </w:p>
    <w:p w14:paraId="31E0CBC4" w14:textId="4F749668" w:rsidR="005F3488" w:rsidRPr="00264E43" w:rsidRDefault="00CA411C" w:rsidP="004F453A">
      <w:pPr>
        <w:widowControl w:val="0"/>
        <w:tabs>
          <w:tab w:val="left" w:leader="hyphen" w:pos="7938"/>
        </w:tabs>
        <w:spacing w:line="480" w:lineRule="auto"/>
        <w:rPr>
          <w:sz w:val="18"/>
          <w:szCs w:val="18"/>
        </w:rPr>
      </w:pPr>
      <w:hyperlink r:id="rId63" w:history="1">
        <w:r w:rsidR="005F3488" w:rsidRPr="00264E43">
          <w:rPr>
            <w:rStyle w:val="Hyperlink"/>
            <w:sz w:val="18"/>
            <w:szCs w:val="18"/>
          </w:rPr>
          <w:t>https://sfoteini.github.io/blog/build-a-flower-classification-model-with-azure-custom-vision/</w:t>
        </w:r>
      </w:hyperlink>
    </w:p>
    <w:p w14:paraId="11FC38BD" w14:textId="77777777" w:rsidR="005F3488" w:rsidRPr="00264E43" w:rsidRDefault="005F3488" w:rsidP="004F453A">
      <w:pPr>
        <w:widowControl w:val="0"/>
        <w:tabs>
          <w:tab w:val="left" w:leader="hyphen" w:pos="7938"/>
        </w:tabs>
        <w:spacing w:line="480" w:lineRule="auto"/>
        <w:rPr>
          <w:sz w:val="18"/>
          <w:szCs w:val="18"/>
        </w:rPr>
      </w:pPr>
    </w:p>
    <w:p w14:paraId="000A3DAB" w14:textId="02FE4F62" w:rsidR="005F3488" w:rsidRPr="00264E43" w:rsidRDefault="00CA411C" w:rsidP="005F3488">
      <w:pPr>
        <w:widowControl w:val="0"/>
        <w:tabs>
          <w:tab w:val="left" w:leader="hyphen" w:pos="7938"/>
        </w:tabs>
        <w:spacing w:line="480" w:lineRule="auto"/>
        <w:rPr>
          <w:sz w:val="18"/>
          <w:szCs w:val="18"/>
        </w:rPr>
      </w:pPr>
      <w:hyperlink r:id="rId64" w:history="1">
        <w:r w:rsidR="005F3488" w:rsidRPr="00264E43">
          <w:rPr>
            <w:rStyle w:val="Hyperlink"/>
            <w:sz w:val="18"/>
            <w:szCs w:val="18"/>
          </w:rPr>
          <w:t>https://learn.microsoft.com/en-us/azure/ai-services/custom-vision-service/</w:t>
        </w:r>
      </w:hyperlink>
    </w:p>
    <w:p w14:paraId="0F521357" w14:textId="77777777" w:rsidR="005F3488" w:rsidRPr="00264E43" w:rsidRDefault="005F3488" w:rsidP="005F3488">
      <w:pPr>
        <w:widowControl w:val="0"/>
        <w:tabs>
          <w:tab w:val="left" w:leader="hyphen" w:pos="7938"/>
        </w:tabs>
        <w:spacing w:line="480" w:lineRule="auto"/>
        <w:rPr>
          <w:sz w:val="18"/>
          <w:szCs w:val="18"/>
        </w:rPr>
      </w:pPr>
    </w:p>
    <w:p w14:paraId="4F703C2F" w14:textId="08DC0A19" w:rsidR="005F3488" w:rsidRPr="00264E43" w:rsidRDefault="00CA411C" w:rsidP="004F453A">
      <w:pPr>
        <w:widowControl w:val="0"/>
        <w:tabs>
          <w:tab w:val="left" w:leader="hyphen" w:pos="7938"/>
        </w:tabs>
        <w:spacing w:line="480" w:lineRule="auto"/>
        <w:rPr>
          <w:sz w:val="18"/>
          <w:szCs w:val="18"/>
        </w:rPr>
      </w:pPr>
      <w:hyperlink r:id="rId65" w:history="1">
        <w:r w:rsidR="005F3488" w:rsidRPr="00264E43">
          <w:rPr>
            <w:rStyle w:val="Hyperlink"/>
            <w:sz w:val="18"/>
            <w:szCs w:val="18"/>
          </w:rPr>
          <w:t>https://docs.python.org/3/tutorial/controlflow.html</w:t>
        </w:r>
      </w:hyperlink>
    </w:p>
    <w:p w14:paraId="134E3B87" w14:textId="77777777" w:rsidR="005F3488" w:rsidRPr="00264E43" w:rsidRDefault="005F3488" w:rsidP="004F453A">
      <w:pPr>
        <w:widowControl w:val="0"/>
        <w:tabs>
          <w:tab w:val="left" w:leader="hyphen" w:pos="7938"/>
        </w:tabs>
        <w:spacing w:line="480" w:lineRule="auto"/>
        <w:rPr>
          <w:sz w:val="18"/>
          <w:szCs w:val="18"/>
        </w:rPr>
      </w:pPr>
    </w:p>
    <w:p w14:paraId="3E15E2AE" w14:textId="39609C3E" w:rsidR="005F3488" w:rsidRPr="00264E43" w:rsidRDefault="00CA411C" w:rsidP="004F453A">
      <w:pPr>
        <w:widowControl w:val="0"/>
        <w:tabs>
          <w:tab w:val="left" w:leader="hyphen" w:pos="7938"/>
        </w:tabs>
        <w:spacing w:line="480" w:lineRule="auto"/>
        <w:rPr>
          <w:sz w:val="18"/>
          <w:szCs w:val="18"/>
        </w:rPr>
      </w:pPr>
      <w:hyperlink r:id="rId66" w:history="1">
        <w:r w:rsidR="005F3488" w:rsidRPr="00264E43">
          <w:rPr>
            <w:rStyle w:val="Hyperlink"/>
            <w:sz w:val="18"/>
            <w:szCs w:val="18"/>
          </w:rPr>
          <w:t>https://docs.opencv.org/4.5.4/d6/d00/tutorial_py_root.html</w:t>
        </w:r>
      </w:hyperlink>
    </w:p>
    <w:p w14:paraId="7A4B597C" w14:textId="77777777" w:rsidR="005F3488" w:rsidRPr="00264E43" w:rsidRDefault="005F3488" w:rsidP="004F453A">
      <w:pPr>
        <w:widowControl w:val="0"/>
        <w:tabs>
          <w:tab w:val="left" w:leader="hyphen" w:pos="7938"/>
        </w:tabs>
        <w:spacing w:line="480" w:lineRule="auto"/>
        <w:rPr>
          <w:sz w:val="18"/>
          <w:szCs w:val="18"/>
        </w:rPr>
      </w:pPr>
    </w:p>
    <w:p w14:paraId="281619D3" w14:textId="1A5121AE" w:rsidR="005F3488" w:rsidRPr="00264E43" w:rsidRDefault="00CA411C" w:rsidP="004F453A">
      <w:pPr>
        <w:widowControl w:val="0"/>
        <w:tabs>
          <w:tab w:val="left" w:leader="hyphen" w:pos="7938"/>
        </w:tabs>
        <w:spacing w:line="480" w:lineRule="auto"/>
        <w:rPr>
          <w:sz w:val="18"/>
          <w:szCs w:val="18"/>
        </w:rPr>
      </w:pPr>
      <w:hyperlink r:id="rId67" w:anchor=":~:text=Dividing%20each%20pixel%20value%20by,255%20%3D%200.50196%20after%20the%20scaling" w:history="1">
        <w:r w:rsidR="005F3488" w:rsidRPr="00264E43">
          <w:rPr>
            <w:rStyle w:val="Hyperlink"/>
            <w:sz w:val="18"/>
            <w:szCs w:val="18"/>
          </w:rPr>
          <w:t>https://medium.com/@patelharsh7458/normalization-in-image-preprocessing-scaling-pixel-values-by-1-255-111b2fa496d4#:~:text=Dividing%20each%20pixel%20value%20by,255%20%3D%200.50196%20after%20the%20scaling</w:t>
        </w:r>
      </w:hyperlink>
      <w:r w:rsidR="005F3488" w:rsidRPr="00264E43">
        <w:rPr>
          <w:sz w:val="18"/>
          <w:szCs w:val="18"/>
        </w:rPr>
        <w:t>.</w:t>
      </w:r>
    </w:p>
    <w:p w14:paraId="3301B3CE" w14:textId="77777777" w:rsidR="005F3488" w:rsidRDefault="005F3488" w:rsidP="004F453A">
      <w:pPr>
        <w:widowControl w:val="0"/>
        <w:tabs>
          <w:tab w:val="left" w:leader="hyphen" w:pos="7938"/>
        </w:tabs>
        <w:spacing w:line="480" w:lineRule="auto"/>
        <w:rPr>
          <w:sz w:val="28"/>
        </w:rPr>
      </w:pPr>
    </w:p>
    <w:p w14:paraId="21461D8D" w14:textId="538A621C" w:rsidR="005F3488" w:rsidRDefault="00CA411C" w:rsidP="004F453A">
      <w:pPr>
        <w:widowControl w:val="0"/>
        <w:tabs>
          <w:tab w:val="left" w:leader="hyphen" w:pos="7938"/>
        </w:tabs>
        <w:spacing w:line="480" w:lineRule="auto"/>
        <w:rPr>
          <w:sz w:val="28"/>
        </w:rPr>
      </w:pPr>
      <w:hyperlink r:id="rId68" w:history="1">
        <w:r w:rsidR="00C1073E" w:rsidRPr="0006491D">
          <w:rPr>
            <w:rStyle w:val="Hyperlink"/>
            <w:sz w:val="28"/>
          </w:rPr>
          <w:t>https://www.tensorflow.org/tutorials/video/video_classification</w:t>
        </w:r>
      </w:hyperlink>
    </w:p>
    <w:p w14:paraId="7A681DAB" w14:textId="77777777" w:rsidR="00C1073E" w:rsidRPr="00E151B5" w:rsidRDefault="00C1073E" w:rsidP="004F453A">
      <w:pPr>
        <w:widowControl w:val="0"/>
        <w:tabs>
          <w:tab w:val="left" w:leader="hyphen" w:pos="7938"/>
        </w:tabs>
        <w:spacing w:line="480" w:lineRule="auto"/>
        <w:rPr>
          <w:sz w:val="28"/>
        </w:rPr>
      </w:pPr>
    </w:p>
    <w:p w14:paraId="6091296F" w14:textId="799439F1" w:rsidR="003D220F" w:rsidRPr="000D46B8" w:rsidRDefault="003D220F" w:rsidP="000D46B8">
      <w:pPr>
        <w:pStyle w:val="ecxmsonormal"/>
        <w:widowControl w:val="0"/>
        <w:spacing w:line="360" w:lineRule="auto"/>
        <w:jc w:val="center"/>
        <w:rPr>
          <w:b/>
          <w:bCs/>
          <w:spacing w:val="100"/>
          <w:sz w:val="36"/>
          <w:szCs w:val="36"/>
        </w:rPr>
      </w:pPr>
      <w:r w:rsidRPr="00090980">
        <w:rPr>
          <w:lang w:val="en-SA"/>
        </w:rPr>
        <w:br w:type="page"/>
      </w:r>
      <w:r w:rsidRPr="000D46B8">
        <w:rPr>
          <w:b/>
          <w:bCs/>
          <w:spacing w:val="100"/>
          <w:sz w:val="36"/>
          <w:szCs w:val="36"/>
        </w:rPr>
        <w:lastRenderedPageBreak/>
        <w:t>List of Figures</w:t>
      </w:r>
    </w:p>
    <w:p w14:paraId="3BEF67D5" w14:textId="22460FC7" w:rsidR="003D220F" w:rsidRDefault="003D220F" w:rsidP="006F38CB">
      <w:pPr>
        <w:widowControl w:val="0"/>
        <w:tabs>
          <w:tab w:val="left" w:leader="hyphen" w:pos="7938"/>
        </w:tabs>
        <w:ind w:left="1064" w:hanging="1064"/>
        <w:rPr>
          <w:b/>
          <w:bCs/>
          <w:szCs w:val="26"/>
        </w:rPr>
      </w:pPr>
      <w:bookmarkStart w:id="58" w:name="_Hlk183582000"/>
      <w:r>
        <w:rPr>
          <w:szCs w:val="26"/>
        </w:rPr>
        <w:t xml:space="preserve">Figure 1: </w:t>
      </w:r>
      <w:bookmarkEnd w:id="58"/>
      <w:r>
        <w:rPr>
          <w:szCs w:val="26"/>
        </w:rPr>
        <w:t>Title of the figure</w:t>
      </w:r>
      <w:r w:rsidRPr="00270DFC">
        <w:rPr>
          <w:szCs w:val="26"/>
        </w:rPr>
        <w:tab/>
      </w:r>
      <w:r w:rsidR="00090980">
        <w:rPr>
          <w:szCs w:val="26"/>
        </w:rPr>
        <w:t>9</w:t>
      </w:r>
    </w:p>
    <w:p w14:paraId="6A6F2E6B" w14:textId="74D803EE" w:rsidR="003D220F" w:rsidRDefault="003D220F" w:rsidP="006F38CB">
      <w:pPr>
        <w:widowControl w:val="0"/>
        <w:tabs>
          <w:tab w:val="left" w:leader="hyphen" w:pos="7938"/>
        </w:tabs>
        <w:ind w:left="1064" w:hanging="1064"/>
        <w:rPr>
          <w:b/>
          <w:bCs/>
          <w:szCs w:val="26"/>
        </w:rPr>
      </w:pPr>
      <w:r>
        <w:rPr>
          <w:szCs w:val="26"/>
        </w:rPr>
        <w:t>Figure 2: Title of the figure</w:t>
      </w:r>
      <w:r w:rsidRPr="00270DFC">
        <w:rPr>
          <w:szCs w:val="26"/>
        </w:rPr>
        <w:tab/>
      </w:r>
      <w:r>
        <w:rPr>
          <w:szCs w:val="26"/>
        </w:rPr>
        <w:t>1</w:t>
      </w:r>
      <w:r w:rsidR="00090980">
        <w:rPr>
          <w:szCs w:val="26"/>
        </w:rPr>
        <w:t>0</w:t>
      </w:r>
    </w:p>
    <w:p w14:paraId="4654A91F" w14:textId="0A8B8D89" w:rsidR="003D220F" w:rsidRDefault="003D220F" w:rsidP="006F38CB">
      <w:pPr>
        <w:widowControl w:val="0"/>
        <w:tabs>
          <w:tab w:val="left" w:leader="hyphen" w:pos="7938"/>
        </w:tabs>
        <w:ind w:left="1064" w:hanging="1064"/>
        <w:rPr>
          <w:b/>
          <w:bCs/>
          <w:szCs w:val="26"/>
        </w:rPr>
      </w:pPr>
      <w:r>
        <w:rPr>
          <w:szCs w:val="26"/>
        </w:rPr>
        <w:t>Figure 3: Title of the figure</w:t>
      </w:r>
      <w:r w:rsidRPr="00270DFC">
        <w:rPr>
          <w:szCs w:val="26"/>
        </w:rPr>
        <w:tab/>
      </w:r>
      <w:r w:rsidR="00090980">
        <w:rPr>
          <w:szCs w:val="26"/>
        </w:rPr>
        <w:t>17</w:t>
      </w:r>
    </w:p>
    <w:p w14:paraId="38E8D378" w14:textId="731811DD" w:rsidR="003D220F" w:rsidRDefault="003D220F" w:rsidP="006F38CB">
      <w:pPr>
        <w:widowControl w:val="0"/>
        <w:tabs>
          <w:tab w:val="left" w:leader="hyphen" w:pos="7938"/>
        </w:tabs>
        <w:ind w:left="1064" w:hanging="1064"/>
        <w:rPr>
          <w:b/>
          <w:bCs/>
          <w:szCs w:val="26"/>
        </w:rPr>
      </w:pPr>
      <w:r>
        <w:rPr>
          <w:szCs w:val="26"/>
        </w:rPr>
        <w:t>Figure 4: Title of the figure</w:t>
      </w:r>
      <w:r w:rsidRPr="00270DFC">
        <w:rPr>
          <w:szCs w:val="26"/>
        </w:rPr>
        <w:tab/>
      </w:r>
      <w:r w:rsidR="00090980">
        <w:rPr>
          <w:szCs w:val="26"/>
        </w:rPr>
        <w:t>17</w:t>
      </w:r>
    </w:p>
    <w:p w14:paraId="570567D4" w14:textId="427C74B4" w:rsidR="003D220F" w:rsidRDefault="003D220F" w:rsidP="006F38CB">
      <w:pPr>
        <w:widowControl w:val="0"/>
        <w:tabs>
          <w:tab w:val="left" w:leader="hyphen" w:pos="7938"/>
        </w:tabs>
        <w:ind w:left="1064" w:hanging="1064"/>
        <w:rPr>
          <w:b/>
          <w:bCs/>
          <w:szCs w:val="26"/>
        </w:rPr>
      </w:pPr>
      <w:r>
        <w:rPr>
          <w:szCs w:val="26"/>
        </w:rPr>
        <w:t>Figure 5: Title of the figure</w:t>
      </w:r>
      <w:r w:rsidRPr="00270DFC">
        <w:rPr>
          <w:szCs w:val="26"/>
        </w:rPr>
        <w:tab/>
      </w:r>
      <w:r w:rsidR="00090980">
        <w:rPr>
          <w:szCs w:val="26"/>
        </w:rPr>
        <w:t>18</w:t>
      </w:r>
    </w:p>
    <w:p w14:paraId="056D0391" w14:textId="61AAABEC" w:rsidR="003D220F" w:rsidRDefault="003D220F" w:rsidP="006F38CB">
      <w:pPr>
        <w:widowControl w:val="0"/>
        <w:tabs>
          <w:tab w:val="left" w:leader="hyphen" w:pos="7938"/>
        </w:tabs>
        <w:ind w:left="1064" w:hanging="1064"/>
        <w:rPr>
          <w:b/>
          <w:bCs/>
          <w:szCs w:val="26"/>
        </w:rPr>
      </w:pPr>
      <w:r>
        <w:rPr>
          <w:szCs w:val="26"/>
        </w:rPr>
        <w:t>Figure 6: Title of the figure</w:t>
      </w:r>
      <w:r w:rsidRPr="00270DFC">
        <w:rPr>
          <w:szCs w:val="26"/>
        </w:rPr>
        <w:tab/>
      </w:r>
      <w:r>
        <w:rPr>
          <w:szCs w:val="26"/>
        </w:rPr>
        <w:t>1</w:t>
      </w:r>
      <w:r w:rsidR="00090980">
        <w:rPr>
          <w:szCs w:val="26"/>
        </w:rPr>
        <w:t>8</w:t>
      </w:r>
    </w:p>
    <w:p w14:paraId="422E7318" w14:textId="7476CE9D" w:rsidR="003D220F" w:rsidRDefault="003D220F" w:rsidP="006F38CB">
      <w:pPr>
        <w:widowControl w:val="0"/>
        <w:tabs>
          <w:tab w:val="left" w:leader="hyphen" w:pos="7938"/>
        </w:tabs>
        <w:ind w:left="1064" w:hanging="1064"/>
        <w:rPr>
          <w:b/>
          <w:bCs/>
          <w:szCs w:val="26"/>
        </w:rPr>
      </w:pPr>
      <w:r>
        <w:rPr>
          <w:szCs w:val="26"/>
        </w:rPr>
        <w:t>Figure 7: Title of the figure</w:t>
      </w:r>
      <w:r w:rsidRPr="00270DFC">
        <w:rPr>
          <w:szCs w:val="26"/>
        </w:rPr>
        <w:tab/>
      </w:r>
      <w:r w:rsidR="00090980">
        <w:rPr>
          <w:szCs w:val="26"/>
        </w:rPr>
        <w:t>20</w:t>
      </w:r>
    </w:p>
    <w:p w14:paraId="0B023A03" w14:textId="02FBC507" w:rsidR="003D220F" w:rsidRDefault="003D220F" w:rsidP="006F38CB">
      <w:pPr>
        <w:widowControl w:val="0"/>
        <w:tabs>
          <w:tab w:val="left" w:leader="hyphen" w:pos="7938"/>
        </w:tabs>
        <w:ind w:left="1064" w:hanging="1064"/>
        <w:rPr>
          <w:b/>
          <w:bCs/>
          <w:szCs w:val="26"/>
        </w:rPr>
      </w:pPr>
      <w:r>
        <w:rPr>
          <w:szCs w:val="26"/>
        </w:rPr>
        <w:t>Figure 8: Title of the figure</w:t>
      </w:r>
      <w:r w:rsidRPr="00270DFC">
        <w:rPr>
          <w:szCs w:val="26"/>
        </w:rPr>
        <w:tab/>
      </w:r>
      <w:r w:rsidR="00090980">
        <w:rPr>
          <w:szCs w:val="26"/>
        </w:rPr>
        <w:t>20</w:t>
      </w:r>
    </w:p>
    <w:p w14:paraId="6F7833D8" w14:textId="39171015" w:rsidR="003D220F" w:rsidRDefault="003D220F" w:rsidP="006F38CB">
      <w:pPr>
        <w:widowControl w:val="0"/>
        <w:tabs>
          <w:tab w:val="left" w:leader="hyphen" w:pos="7938"/>
        </w:tabs>
        <w:ind w:left="1064" w:hanging="1064"/>
        <w:rPr>
          <w:b/>
          <w:bCs/>
          <w:szCs w:val="26"/>
        </w:rPr>
      </w:pPr>
      <w:r>
        <w:rPr>
          <w:szCs w:val="26"/>
        </w:rPr>
        <w:t>Figure 9: Title of the figure</w:t>
      </w:r>
      <w:r w:rsidRPr="00270DFC">
        <w:rPr>
          <w:szCs w:val="26"/>
        </w:rPr>
        <w:tab/>
      </w:r>
      <w:r w:rsidR="00090980">
        <w:rPr>
          <w:szCs w:val="26"/>
        </w:rPr>
        <w:t>21</w:t>
      </w:r>
    </w:p>
    <w:p w14:paraId="7169CC7E" w14:textId="5D1E3FAD" w:rsidR="003D220F" w:rsidRDefault="003D220F" w:rsidP="006F38CB">
      <w:pPr>
        <w:widowControl w:val="0"/>
        <w:tabs>
          <w:tab w:val="left" w:leader="hyphen" w:pos="7938"/>
        </w:tabs>
        <w:ind w:left="1064" w:hanging="1064"/>
        <w:rPr>
          <w:b/>
          <w:bCs/>
          <w:szCs w:val="26"/>
        </w:rPr>
      </w:pPr>
      <w:r>
        <w:rPr>
          <w:szCs w:val="26"/>
        </w:rPr>
        <w:t>Figure 10: Title of the figure</w:t>
      </w:r>
      <w:r w:rsidRPr="00270DFC">
        <w:rPr>
          <w:szCs w:val="26"/>
        </w:rPr>
        <w:tab/>
      </w:r>
      <w:r w:rsidR="00090980">
        <w:rPr>
          <w:szCs w:val="26"/>
        </w:rPr>
        <w:t>21</w:t>
      </w:r>
    </w:p>
    <w:p w14:paraId="02D6F4B0" w14:textId="391EFF11" w:rsidR="003D220F" w:rsidRDefault="003D220F" w:rsidP="006F38CB">
      <w:pPr>
        <w:widowControl w:val="0"/>
        <w:tabs>
          <w:tab w:val="left" w:leader="hyphen" w:pos="7938"/>
        </w:tabs>
        <w:ind w:left="1064" w:hanging="1064"/>
        <w:rPr>
          <w:b/>
          <w:bCs/>
          <w:szCs w:val="26"/>
        </w:rPr>
      </w:pPr>
      <w:r>
        <w:rPr>
          <w:szCs w:val="26"/>
        </w:rPr>
        <w:t>Figure 11: Title of the figure</w:t>
      </w:r>
      <w:r w:rsidRPr="00270DFC">
        <w:rPr>
          <w:szCs w:val="26"/>
        </w:rPr>
        <w:tab/>
      </w:r>
      <w:r w:rsidR="00090980">
        <w:rPr>
          <w:szCs w:val="26"/>
        </w:rPr>
        <w:t>22</w:t>
      </w:r>
    </w:p>
    <w:p w14:paraId="0B75C19B" w14:textId="77777777" w:rsidR="003D220F" w:rsidRDefault="003D220F" w:rsidP="006F38CB">
      <w:pPr>
        <w:widowControl w:val="0"/>
        <w:tabs>
          <w:tab w:val="left" w:leader="hyphen" w:pos="7938"/>
        </w:tabs>
        <w:ind w:left="1064" w:hanging="1064"/>
        <w:rPr>
          <w:b/>
          <w:bCs/>
          <w:szCs w:val="26"/>
        </w:rPr>
      </w:pPr>
      <w:r>
        <w:rPr>
          <w:szCs w:val="26"/>
        </w:rPr>
        <w:t>Figure 12: Title of the figure</w:t>
      </w:r>
      <w:r w:rsidRPr="00270DFC">
        <w:rPr>
          <w:szCs w:val="26"/>
        </w:rPr>
        <w:tab/>
      </w:r>
      <w:r>
        <w:rPr>
          <w:szCs w:val="26"/>
        </w:rPr>
        <w:t>1</w:t>
      </w:r>
    </w:p>
    <w:p w14:paraId="3F911D98" w14:textId="77777777" w:rsidR="003D220F" w:rsidRDefault="003D220F" w:rsidP="006F38CB">
      <w:pPr>
        <w:widowControl w:val="0"/>
        <w:tabs>
          <w:tab w:val="left" w:leader="hyphen" w:pos="7938"/>
        </w:tabs>
        <w:ind w:left="1064" w:hanging="1064"/>
        <w:rPr>
          <w:b/>
          <w:bCs/>
          <w:szCs w:val="26"/>
        </w:rPr>
      </w:pPr>
      <w:r>
        <w:rPr>
          <w:szCs w:val="26"/>
        </w:rPr>
        <w:t>Figure 13: Title of the figure</w:t>
      </w:r>
      <w:r w:rsidRPr="00270DFC">
        <w:rPr>
          <w:szCs w:val="26"/>
        </w:rPr>
        <w:tab/>
      </w:r>
      <w:r>
        <w:rPr>
          <w:szCs w:val="26"/>
        </w:rPr>
        <w:t>1</w:t>
      </w:r>
    </w:p>
    <w:p w14:paraId="5A3DB89F" w14:textId="074DA79D" w:rsidR="0026302E" w:rsidRDefault="003D220F" w:rsidP="0026302E">
      <w:pPr>
        <w:widowControl w:val="0"/>
        <w:tabs>
          <w:tab w:val="left" w:leader="hyphen" w:pos="7938"/>
        </w:tabs>
        <w:ind w:left="1064" w:hanging="1064"/>
        <w:rPr>
          <w:szCs w:val="26"/>
        </w:rPr>
      </w:pPr>
      <w:r>
        <w:rPr>
          <w:szCs w:val="26"/>
        </w:rPr>
        <w:t>Figure 14: Title of the figure</w:t>
      </w:r>
      <w:r w:rsidRPr="00270DFC">
        <w:rPr>
          <w:szCs w:val="26"/>
        </w:rPr>
        <w:tab/>
      </w:r>
      <w:r>
        <w:rPr>
          <w:szCs w:val="26"/>
        </w:rPr>
        <w:t>1</w:t>
      </w:r>
    </w:p>
    <w:p w14:paraId="709994A4" w14:textId="29BF37CF" w:rsidR="0026302E" w:rsidRDefault="0026302E" w:rsidP="0026302E">
      <w:pPr>
        <w:widowControl w:val="0"/>
        <w:tabs>
          <w:tab w:val="left" w:leader="hyphen" w:pos="7938"/>
        </w:tabs>
        <w:ind w:left="1064" w:hanging="1064"/>
        <w:rPr>
          <w:b/>
          <w:bCs/>
          <w:szCs w:val="26"/>
        </w:rPr>
      </w:pPr>
      <w:r>
        <w:rPr>
          <w:szCs w:val="26"/>
        </w:rPr>
        <w:t>Figure 15: Title of the figure</w:t>
      </w:r>
      <w:r w:rsidRPr="00270DFC">
        <w:rPr>
          <w:szCs w:val="26"/>
        </w:rPr>
        <w:tab/>
      </w:r>
      <w:r>
        <w:rPr>
          <w:szCs w:val="26"/>
        </w:rPr>
        <w:t>1</w:t>
      </w:r>
    </w:p>
    <w:p w14:paraId="4EE84DAA" w14:textId="11133CF1" w:rsidR="0026302E" w:rsidRDefault="0026302E" w:rsidP="0026302E">
      <w:pPr>
        <w:widowControl w:val="0"/>
        <w:tabs>
          <w:tab w:val="left" w:leader="hyphen" w:pos="7938"/>
        </w:tabs>
        <w:ind w:left="1064" w:hanging="1064"/>
        <w:rPr>
          <w:b/>
          <w:bCs/>
          <w:szCs w:val="26"/>
        </w:rPr>
      </w:pPr>
      <w:r>
        <w:rPr>
          <w:szCs w:val="26"/>
        </w:rPr>
        <w:t>Figure 16: Title of the figure</w:t>
      </w:r>
      <w:r w:rsidRPr="00270DFC">
        <w:rPr>
          <w:szCs w:val="26"/>
        </w:rPr>
        <w:tab/>
      </w:r>
      <w:r>
        <w:rPr>
          <w:szCs w:val="26"/>
        </w:rPr>
        <w:t>1</w:t>
      </w:r>
    </w:p>
    <w:p w14:paraId="40F856CA" w14:textId="778DEFBE" w:rsidR="0026302E" w:rsidRDefault="0026302E" w:rsidP="0026302E">
      <w:pPr>
        <w:widowControl w:val="0"/>
        <w:tabs>
          <w:tab w:val="left" w:leader="hyphen" w:pos="7938"/>
        </w:tabs>
        <w:ind w:left="1064" w:hanging="1064"/>
        <w:rPr>
          <w:b/>
          <w:bCs/>
          <w:szCs w:val="26"/>
        </w:rPr>
      </w:pPr>
      <w:r>
        <w:rPr>
          <w:szCs w:val="26"/>
        </w:rPr>
        <w:t>Figure 17: Title of the figure</w:t>
      </w:r>
      <w:r w:rsidRPr="00270DFC">
        <w:rPr>
          <w:szCs w:val="26"/>
        </w:rPr>
        <w:tab/>
      </w:r>
      <w:r>
        <w:rPr>
          <w:szCs w:val="26"/>
        </w:rPr>
        <w:t>1</w:t>
      </w:r>
    </w:p>
    <w:p w14:paraId="122649AB" w14:textId="7E07BE3C" w:rsidR="0026302E" w:rsidRDefault="0026302E" w:rsidP="0026302E">
      <w:pPr>
        <w:widowControl w:val="0"/>
        <w:tabs>
          <w:tab w:val="left" w:leader="hyphen" w:pos="7938"/>
        </w:tabs>
        <w:ind w:left="1064" w:hanging="1064"/>
        <w:rPr>
          <w:b/>
          <w:bCs/>
          <w:szCs w:val="26"/>
        </w:rPr>
      </w:pPr>
      <w:r>
        <w:rPr>
          <w:szCs w:val="26"/>
        </w:rPr>
        <w:t>Figure 18: Title of the figure</w:t>
      </w:r>
      <w:r w:rsidRPr="00270DFC">
        <w:rPr>
          <w:szCs w:val="26"/>
        </w:rPr>
        <w:tab/>
      </w:r>
      <w:r>
        <w:rPr>
          <w:szCs w:val="26"/>
        </w:rPr>
        <w:t>1</w:t>
      </w:r>
    </w:p>
    <w:p w14:paraId="61E4E722" w14:textId="5B47D8D8" w:rsidR="0026302E" w:rsidRDefault="0026302E" w:rsidP="0026302E">
      <w:pPr>
        <w:widowControl w:val="0"/>
        <w:tabs>
          <w:tab w:val="left" w:leader="hyphen" w:pos="7938"/>
        </w:tabs>
        <w:ind w:left="1064" w:hanging="1064"/>
        <w:rPr>
          <w:b/>
          <w:bCs/>
          <w:szCs w:val="26"/>
        </w:rPr>
      </w:pPr>
      <w:r>
        <w:rPr>
          <w:szCs w:val="26"/>
        </w:rPr>
        <w:t>Figure 19: Title of the figure</w:t>
      </w:r>
      <w:r w:rsidRPr="00270DFC">
        <w:rPr>
          <w:szCs w:val="26"/>
        </w:rPr>
        <w:tab/>
      </w:r>
      <w:r>
        <w:rPr>
          <w:szCs w:val="26"/>
        </w:rPr>
        <w:t>1</w:t>
      </w:r>
    </w:p>
    <w:p w14:paraId="2583DE2B" w14:textId="09B61159" w:rsidR="0026302E" w:rsidRDefault="0026302E" w:rsidP="0026302E">
      <w:pPr>
        <w:widowControl w:val="0"/>
        <w:tabs>
          <w:tab w:val="left" w:leader="hyphen" w:pos="7938"/>
        </w:tabs>
        <w:ind w:left="1064" w:hanging="1064"/>
        <w:rPr>
          <w:b/>
          <w:bCs/>
          <w:szCs w:val="26"/>
        </w:rPr>
      </w:pPr>
      <w:r>
        <w:rPr>
          <w:szCs w:val="26"/>
        </w:rPr>
        <w:t>Figure 20: Title of the figure</w:t>
      </w:r>
      <w:r w:rsidRPr="00270DFC">
        <w:rPr>
          <w:szCs w:val="26"/>
        </w:rPr>
        <w:tab/>
      </w:r>
      <w:r>
        <w:rPr>
          <w:szCs w:val="26"/>
        </w:rPr>
        <w:t>1</w:t>
      </w:r>
    </w:p>
    <w:p w14:paraId="4EEED0CA" w14:textId="3CE2548D" w:rsidR="0026302E" w:rsidRDefault="0026302E" w:rsidP="0026302E">
      <w:pPr>
        <w:widowControl w:val="0"/>
        <w:tabs>
          <w:tab w:val="left" w:leader="hyphen" w:pos="7938"/>
        </w:tabs>
        <w:ind w:left="1064" w:hanging="1064"/>
        <w:rPr>
          <w:b/>
          <w:bCs/>
          <w:szCs w:val="26"/>
        </w:rPr>
      </w:pPr>
      <w:r>
        <w:rPr>
          <w:szCs w:val="26"/>
        </w:rPr>
        <w:t>Figure 21: Title of the figure</w:t>
      </w:r>
      <w:r w:rsidRPr="00270DFC">
        <w:rPr>
          <w:szCs w:val="26"/>
        </w:rPr>
        <w:tab/>
      </w:r>
      <w:r>
        <w:rPr>
          <w:szCs w:val="26"/>
        </w:rPr>
        <w:t>1</w:t>
      </w:r>
    </w:p>
    <w:p w14:paraId="3ACCC5ED" w14:textId="3802101A" w:rsidR="0026302E" w:rsidRDefault="0026302E" w:rsidP="0026302E">
      <w:pPr>
        <w:widowControl w:val="0"/>
        <w:tabs>
          <w:tab w:val="left" w:leader="hyphen" w:pos="7938"/>
        </w:tabs>
        <w:ind w:left="1064" w:hanging="1064"/>
        <w:rPr>
          <w:b/>
          <w:bCs/>
          <w:szCs w:val="26"/>
        </w:rPr>
      </w:pPr>
      <w:r>
        <w:rPr>
          <w:szCs w:val="26"/>
        </w:rPr>
        <w:t>Figure 22: Title of the figure</w:t>
      </w:r>
      <w:r w:rsidRPr="00270DFC">
        <w:rPr>
          <w:szCs w:val="26"/>
        </w:rPr>
        <w:tab/>
      </w:r>
      <w:r>
        <w:rPr>
          <w:szCs w:val="26"/>
        </w:rPr>
        <w:t>1</w:t>
      </w:r>
    </w:p>
    <w:p w14:paraId="5CD1E831" w14:textId="26CE2D6B" w:rsidR="0026302E" w:rsidRDefault="0026302E" w:rsidP="0026302E">
      <w:pPr>
        <w:widowControl w:val="0"/>
        <w:tabs>
          <w:tab w:val="left" w:leader="hyphen" w:pos="7938"/>
        </w:tabs>
        <w:ind w:left="1064" w:hanging="1064"/>
        <w:rPr>
          <w:b/>
          <w:bCs/>
          <w:szCs w:val="26"/>
        </w:rPr>
      </w:pPr>
      <w:r>
        <w:rPr>
          <w:szCs w:val="26"/>
        </w:rPr>
        <w:t>Figure 23: Title of the figure</w:t>
      </w:r>
      <w:r w:rsidRPr="00270DFC">
        <w:rPr>
          <w:szCs w:val="26"/>
        </w:rPr>
        <w:tab/>
      </w:r>
      <w:r>
        <w:rPr>
          <w:szCs w:val="26"/>
        </w:rPr>
        <w:t>1</w:t>
      </w:r>
    </w:p>
    <w:p w14:paraId="7BC58A7F" w14:textId="5403A0D0" w:rsidR="0026302E" w:rsidRDefault="0026302E" w:rsidP="0026302E">
      <w:pPr>
        <w:widowControl w:val="0"/>
        <w:tabs>
          <w:tab w:val="left" w:leader="hyphen" w:pos="7938"/>
        </w:tabs>
        <w:ind w:left="1064" w:hanging="1064"/>
        <w:rPr>
          <w:b/>
          <w:bCs/>
          <w:szCs w:val="26"/>
        </w:rPr>
      </w:pPr>
      <w:r>
        <w:rPr>
          <w:szCs w:val="26"/>
        </w:rPr>
        <w:t>Figure 24: Title of the figure</w:t>
      </w:r>
      <w:r w:rsidRPr="00270DFC">
        <w:rPr>
          <w:szCs w:val="26"/>
        </w:rPr>
        <w:tab/>
      </w:r>
      <w:r>
        <w:rPr>
          <w:szCs w:val="26"/>
        </w:rPr>
        <w:t>1</w:t>
      </w:r>
    </w:p>
    <w:p w14:paraId="645F1D26" w14:textId="4A0F4728" w:rsidR="0026302E" w:rsidRDefault="0026302E" w:rsidP="0026302E">
      <w:pPr>
        <w:widowControl w:val="0"/>
        <w:tabs>
          <w:tab w:val="left" w:leader="hyphen" w:pos="7938"/>
        </w:tabs>
        <w:ind w:left="1064" w:hanging="1064"/>
        <w:rPr>
          <w:b/>
          <w:bCs/>
          <w:szCs w:val="26"/>
        </w:rPr>
      </w:pPr>
      <w:r>
        <w:rPr>
          <w:szCs w:val="26"/>
        </w:rPr>
        <w:t>Figure 26: Title of the figure</w:t>
      </w:r>
      <w:r w:rsidRPr="00270DFC">
        <w:rPr>
          <w:szCs w:val="26"/>
        </w:rPr>
        <w:tab/>
      </w:r>
      <w:r>
        <w:rPr>
          <w:szCs w:val="26"/>
        </w:rPr>
        <w:t>1</w:t>
      </w:r>
    </w:p>
    <w:p w14:paraId="2FEE341D" w14:textId="4729B115" w:rsidR="0026302E" w:rsidRDefault="0026302E" w:rsidP="0026302E">
      <w:pPr>
        <w:widowControl w:val="0"/>
        <w:tabs>
          <w:tab w:val="left" w:leader="hyphen" w:pos="7938"/>
        </w:tabs>
        <w:ind w:left="1064" w:hanging="1064"/>
        <w:rPr>
          <w:b/>
          <w:bCs/>
          <w:szCs w:val="26"/>
        </w:rPr>
      </w:pPr>
      <w:r>
        <w:rPr>
          <w:szCs w:val="26"/>
        </w:rPr>
        <w:t>Figure 27: Title of the figure</w:t>
      </w:r>
      <w:r w:rsidRPr="00270DFC">
        <w:rPr>
          <w:szCs w:val="26"/>
        </w:rPr>
        <w:tab/>
      </w:r>
      <w:r>
        <w:rPr>
          <w:szCs w:val="26"/>
        </w:rPr>
        <w:t>1</w:t>
      </w:r>
    </w:p>
    <w:p w14:paraId="6052194B" w14:textId="233034D5" w:rsidR="0026302E" w:rsidRDefault="0026302E" w:rsidP="0026302E">
      <w:pPr>
        <w:widowControl w:val="0"/>
        <w:tabs>
          <w:tab w:val="left" w:leader="hyphen" w:pos="7938"/>
        </w:tabs>
        <w:ind w:left="1064" w:hanging="1064"/>
        <w:rPr>
          <w:b/>
          <w:bCs/>
          <w:szCs w:val="26"/>
        </w:rPr>
      </w:pPr>
      <w:r>
        <w:rPr>
          <w:szCs w:val="26"/>
        </w:rPr>
        <w:t>Figure 2</w:t>
      </w:r>
      <w:r w:rsidR="00090980">
        <w:rPr>
          <w:szCs w:val="26"/>
        </w:rPr>
        <w:t>8</w:t>
      </w:r>
      <w:r>
        <w:rPr>
          <w:szCs w:val="26"/>
        </w:rPr>
        <w:t>: Title of the figure</w:t>
      </w:r>
      <w:r w:rsidRPr="00270DFC">
        <w:rPr>
          <w:szCs w:val="26"/>
        </w:rPr>
        <w:tab/>
      </w:r>
      <w:r>
        <w:rPr>
          <w:szCs w:val="26"/>
        </w:rPr>
        <w:t>1</w:t>
      </w:r>
    </w:p>
    <w:p w14:paraId="48A14D81" w14:textId="5EB11488" w:rsidR="0026302E" w:rsidRDefault="0026302E" w:rsidP="0026302E">
      <w:pPr>
        <w:widowControl w:val="0"/>
        <w:tabs>
          <w:tab w:val="left" w:leader="hyphen" w:pos="7938"/>
        </w:tabs>
        <w:ind w:left="1064" w:hanging="1064"/>
        <w:rPr>
          <w:b/>
          <w:bCs/>
          <w:szCs w:val="26"/>
        </w:rPr>
      </w:pPr>
      <w:r>
        <w:rPr>
          <w:szCs w:val="26"/>
        </w:rPr>
        <w:t xml:space="preserve">Figure </w:t>
      </w:r>
      <w:r w:rsidR="00090980">
        <w:rPr>
          <w:szCs w:val="26"/>
        </w:rPr>
        <w:t>29</w:t>
      </w:r>
      <w:r>
        <w:rPr>
          <w:szCs w:val="26"/>
        </w:rPr>
        <w:t>: Title of the figure</w:t>
      </w:r>
      <w:r w:rsidRPr="00270DFC">
        <w:rPr>
          <w:szCs w:val="26"/>
        </w:rPr>
        <w:tab/>
      </w:r>
      <w:r>
        <w:rPr>
          <w:szCs w:val="26"/>
        </w:rPr>
        <w:t>1</w:t>
      </w:r>
    </w:p>
    <w:p w14:paraId="6F271FFB" w14:textId="393898D3" w:rsidR="0026302E" w:rsidRDefault="0026302E" w:rsidP="0026302E">
      <w:pPr>
        <w:widowControl w:val="0"/>
        <w:tabs>
          <w:tab w:val="left" w:leader="hyphen" w:pos="7938"/>
        </w:tabs>
        <w:ind w:left="1064" w:hanging="1064"/>
        <w:rPr>
          <w:b/>
          <w:bCs/>
          <w:szCs w:val="26"/>
        </w:rPr>
      </w:pPr>
      <w:r>
        <w:rPr>
          <w:szCs w:val="26"/>
        </w:rPr>
        <w:t xml:space="preserve">Figure </w:t>
      </w:r>
      <w:r w:rsidR="00090980">
        <w:rPr>
          <w:szCs w:val="26"/>
        </w:rPr>
        <w:t>30</w:t>
      </w:r>
      <w:r>
        <w:rPr>
          <w:szCs w:val="26"/>
        </w:rPr>
        <w:t>: Title of the figure</w:t>
      </w:r>
      <w:r w:rsidRPr="00270DFC">
        <w:rPr>
          <w:szCs w:val="26"/>
        </w:rPr>
        <w:tab/>
      </w:r>
      <w:r>
        <w:rPr>
          <w:szCs w:val="26"/>
        </w:rPr>
        <w:t>1</w:t>
      </w:r>
    </w:p>
    <w:p w14:paraId="4B02E362" w14:textId="280EE5F9" w:rsidR="0026302E" w:rsidRDefault="0026302E" w:rsidP="0026302E">
      <w:pPr>
        <w:widowControl w:val="0"/>
        <w:tabs>
          <w:tab w:val="left" w:leader="hyphen" w:pos="7938"/>
        </w:tabs>
        <w:ind w:left="1064" w:hanging="1064"/>
        <w:rPr>
          <w:b/>
          <w:bCs/>
          <w:szCs w:val="26"/>
        </w:rPr>
      </w:pPr>
      <w:r>
        <w:rPr>
          <w:szCs w:val="26"/>
        </w:rPr>
        <w:t xml:space="preserve">Figure </w:t>
      </w:r>
      <w:r w:rsidR="00090980">
        <w:rPr>
          <w:szCs w:val="26"/>
        </w:rPr>
        <w:t>31</w:t>
      </w:r>
      <w:r>
        <w:rPr>
          <w:szCs w:val="26"/>
        </w:rPr>
        <w:t>: Title of the figure</w:t>
      </w:r>
      <w:r w:rsidRPr="00270DFC">
        <w:rPr>
          <w:szCs w:val="26"/>
        </w:rPr>
        <w:tab/>
      </w:r>
      <w:r>
        <w:rPr>
          <w:szCs w:val="26"/>
        </w:rPr>
        <w:t>1</w:t>
      </w:r>
    </w:p>
    <w:p w14:paraId="48DA028A" w14:textId="5B91A91F" w:rsidR="0026302E" w:rsidRDefault="0026302E" w:rsidP="0026302E">
      <w:pPr>
        <w:widowControl w:val="0"/>
        <w:tabs>
          <w:tab w:val="left" w:leader="hyphen" w:pos="7938"/>
        </w:tabs>
        <w:ind w:left="1064" w:hanging="1064"/>
        <w:rPr>
          <w:b/>
          <w:bCs/>
          <w:szCs w:val="26"/>
        </w:rPr>
      </w:pPr>
      <w:r>
        <w:rPr>
          <w:szCs w:val="26"/>
        </w:rPr>
        <w:t xml:space="preserve">Figure </w:t>
      </w:r>
      <w:r w:rsidR="00090980">
        <w:rPr>
          <w:szCs w:val="26"/>
        </w:rPr>
        <w:t>32</w:t>
      </w:r>
      <w:r>
        <w:rPr>
          <w:szCs w:val="26"/>
        </w:rPr>
        <w:t>: Title of the figure</w:t>
      </w:r>
      <w:r w:rsidRPr="00270DFC">
        <w:rPr>
          <w:szCs w:val="26"/>
        </w:rPr>
        <w:tab/>
      </w:r>
      <w:r>
        <w:rPr>
          <w:szCs w:val="26"/>
        </w:rPr>
        <w:t>1</w:t>
      </w:r>
    </w:p>
    <w:p w14:paraId="6EA03D19" w14:textId="564D3A48" w:rsidR="0026302E" w:rsidRDefault="0026302E" w:rsidP="0026302E">
      <w:pPr>
        <w:widowControl w:val="0"/>
        <w:tabs>
          <w:tab w:val="left" w:leader="hyphen" w:pos="7938"/>
        </w:tabs>
        <w:ind w:left="1064" w:hanging="1064"/>
        <w:rPr>
          <w:b/>
          <w:bCs/>
          <w:szCs w:val="26"/>
        </w:rPr>
      </w:pPr>
      <w:r>
        <w:rPr>
          <w:szCs w:val="26"/>
        </w:rPr>
        <w:t xml:space="preserve">Figure </w:t>
      </w:r>
      <w:r w:rsidR="00090980">
        <w:rPr>
          <w:szCs w:val="26"/>
        </w:rPr>
        <w:t>34</w:t>
      </w:r>
      <w:r>
        <w:rPr>
          <w:szCs w:val="26"/>
        </w:rPr>
        <w:t>: Title of the figure</w:t>
      </w:r>
      <w:r w:rsidRPr="00270DFC">
        <w:rPr>
          <w:szCs w:val="26"/>
        </w:rPr>
        <w:tab/>
      </w:r>
      <w:r>
        <w:rPr>
          <w:szCs w:val="26"/>
        </w:rPr>
        <w:t>1</w:t>
      </w:r>
    </w:p>
    <w:p w14:paraId="1454E78A" w14:textId="72B730CB" w:rsidR="0026302E" w:rsidRDefault="0026302E" w:rsidP="0026302E">
      <w:pPr>
        <w:widowControl w:val="0"/>
        <w:tabs>
          <w:tab w:val="left" w:leader="hyphen" w:pos="7938"/>
        </w:tabs>
        <w:ind w:left="1064" w:hanging="1064"/>
        <w:rPr>
          <w:b/>
          <w:bCs/>
          <w:szCs w:val="26"/>
        </w:rPr>
      </w:pPr>
      <w:r>
        <w:rPr>
          <w:szCs w:val="26"/>
        </w:rPr>
        <w:t xml:space="preserve">Figure </w:t>
      </w:r>
      <w:r w:rsidR="00090980">
        <w:rPr>
          <w:szCs w:val="26"/>
        </w:rPr>
        <w:t>36</w:t>
      </w:r>
      <w:r>
        <w:rPr>
          <w:szCs w:val="26"/>
        </w:rPr>
        <w:t>: Title of the figure</w:t>
      </w:r>
      <w:r w:rsidRPr="00270DFC">
        <w:rPr>
          <w:szCs w:val="26"/>
        </w:rPr>
        <w:tab/>
      </w:r>
      <w:r>
        <w:rPr>
          <w:szCs w:val="26"/>
        </w:rPr>
        <w:t>1</w:t>
      </w:r>
    </w:p>
    <w:p w14:paraId="18434B90" w14:textId="5A1CE52A" w:rsidR="0026302E" w:rsidRDefault="0026302E" w:rsidP="0026302E">
      <w:pPr>
        <w:widowControl w:val="0"/>
        <w:tabs>
          <w:tab w:val="left" w:leader="hyphen" w:pos="7938"/>
        </w:tabs>
        <w:ind w:left="1064" w:hanging="1064"/>
        <w:rPr>
          <w:szCs w:val="26"/>
        </w:rPr>
      </w:pPr>
      <w:r>
        <w:rPr>
          <w:szCs w:val="26"/>
        </w:rPr>
        <w:t xml:space="preserve">Figure </w:t>
      </w:r>
      <w:r w:rsidR="00090980">
        <w:rPr>
          <w:szCs w:val="26"/>
        </w:rPr>
        <w:t>37</w:t>
      </w:r>
      <w:r>
        <w:rPr>
          <w:szCs w:val="26"/>
        </w:rPr>
        <w:t>: Title of the figure</w:t>
      </w:r>
      <w:r w:rsidRPr="00270DFC">
        <w:rPr>
          <w:szCs w:val="26"/>
        </w:rPr>
        <w:tab/>
      </w:r>
      <w:r>
        <w:rPr>
          <w:szCs w:val="26"/>
        </w:rPr>
        <w:t>1</w:t>
      </w:r>
    </w:p>
    <w:p w14:paraId="72F040AB" w14:textId="40FEB632" w:rsidR="00090980" w:rsidRDefault="00090980" w:rsidP="00090980">
      <w:pPr>
        <w:widowControl w:val="0"/>
        <w:tabs>
          <w:tab w:val="left" w:leader="hyphen" w:pos="7938"/>
        </w:tabs>
        <w:ind w:left="1064" w:hanging="1064"/>
        <w:rPr>
          <w:b/>
          <w:bCs/>
          <w:szCs w:val="26"/>
        </w:rPr>
      </w:pPr>
      <w:r>
        <w:rPr>
          <w:szCs w:val="26"/>
        </w:rPr>
        <w:t>Figure 38: Title of the figure</w:t>
      </w:r>
      <w:r w:rsidRPr="00270DFC">
        <w:rPr>
          <w:szCs w:val="26"/>
        </w:rPr>
        <w:tab/>
      </w:r>
      <w:r>
        <w:rPr>
          <w:szCs w:val="26"/>
        </w:rPr>
        <w:t>1</w:t>
      </w:r>
    </w:p>
    <w:p w14:paraId="05EDCB46" w14:textId="09EF6870" w:rsidR="00090980" w:rsidRDefault="00090980" w:rsidP="00090980">
      <w:pPr>
        <w:widowControl w:val="0"/>
        <w:tabs>
          <w:tab w:val="left" w:leader="hyphen" w:pos="7938"/>
        </w:tabs>
        <w:ind w:left="1064" w:hanging="1064"/>
        <w:rPr>
          <w:b/>
          <w:bCs/>
          <w:szCs w:val="26"/>
        </w:rPr>
      </w:pPr>
      <w:r>
        <w:rPr>
          <w:szCs w:val="26"/>
        </w:rPr>
        <w:t>Figure 39: Title of the figure</w:t>
      </w:r>
      <w:r w:rsidRPr="00270DFC">
        <w:rPr>
          <w:szCs w:val="26"/>
        </w:rPr>
        <w:tab/>
      </w:r>
      <w:r w:rsidR="005B4F73">
        <w:rPr>
          <w:szCs w:val="26"/>
        </w:rPr>
        <w:t>37</w:t>
      </w:r>
    </w:p>
    <w:p w14:paraId="0E9BE62B" w14:textId="79B85383" w:rsidR="00090980" w:rsidRDefault="00090980" w:rsidP="00090980">
      <w:pPr>
        <w:widowControl w:val="0"/>
        <w:tabs>
          <w:tab w:val="left" w:leader="hyphen" w:pos="7938"/>
        </w:tabs>
        <w:ind w:left="1064" w:hanging="1064"/>
        <w:rPr>
          <w:b/>
          <w:bCs/>
          <w:szCs w:val="26"/>
        </w:rPr>
      </w:pPr>
      <w:r>
        <w:rPr>
          <w:szCs w:val="26"/>
        </w:rPr>
        <w:t>Figure 40: Title of the figure</w:t>
      </w:r>
      <w:r w:rsidRPr="00270DFC">
        <w:rPr>
          <w:szCs w:val="26"/>
        </w:rPr>
        <w:tab/>
      </w:r>
      <w:r w:rsidR="005B4F73">
        <w:rPr>
          <w:szCs w:val="26"/>
        </w:rPr>
        <w:t>38</w:t>
      </w:r>
    </w:p>
    <w:p w14:paraId="0DD9B9C5" w14:textId="1C2972E2" w:rsidR="00090980" w:rsidRDefault="00090980" w:rsidP="00090980">
      <w:pPr>
        <w:widowControl w:val="0"/>
        <w:tabs>
          <w:tab w:val="left" w:leader="hyphen" w:pos="7938"/>
        </w:tabs>
        <w:ind w:left="1064" w:hanging="1064"/>
        <w:rPr>
          <w:b/>
          <w:bCs/>
          <w:szCs w:val="26"/>
        </w:rPr>
      </w:pPr>
      <w:r>
        <w:rPr>
          <w:szCs w:val="26"/>
        </w:rPr>
        <w:t>Figure 41: Title of the figure</w:t>
      </w:r>
      <w:r w:rsidRPr="00270DFC">
        <w:rPr>
          <w:szCs w:val="26"/>
        </w:rPr>
        <w:tab/>
      </w:r>
      <w:r w:rsidR="005B4F73">
        <w:rPr>
          <w:szCs w:val="26"/>
        </w:rPr>
        <w:t>38</w:t>
      </w:r>
    </w:p>
    <w:p w14:paraId="74B86C3E" w14:textId="610A381C" w:rsidR="00090980" w:rsidRDefault="00090980" w:rsidP="00090980">
      <w:pPr>
        <w:widowControl w:val="0"/>
        <w:tabs>
          <w:tab w:val="left" w:leader="hyphen" w:pos="7938"/>
        </w:tabs>
        <w:ind w:left="1064" w:hanging="1064"/>
        <w:rPr>
          <w:b/>
          <w:bCs/>
          <w:szCs w:val="26"/>
        </w:rPr>
      </w:pPr>
      <w:r>
        <w:rPr>
          <w:szCs w:val="26"/>
        </w:rPr>
        <w:t>Figure 42: Title of the figure</w:t>
      </w:r>
      <w:r w:rsidRPr="00270DFC">
        <w:rPr>
          <w:szCs w:val="26"/>
        </w:rPr>
        <w:tab/>
      </w:r>
      <w:r w:rsidR="005B4F73">
        <w:rPr>
          <w:szCs w:val="26"/>
        </w:rPr>
        <w:t>39</w:t>
      </w:r>
    </w:p>
    <w:p w14:paraId="621D70C5" w14:textId="247D82A3" w:rsidR="00090980" w:rsidRDefault="00090980" w:rsidP="00090980">
      <w:pPr>
        <w:widowControl w:val="0"/>
        <w:tabs>
          <w:tab w:val="left" w:leader="hyphen" w:pos="7938"/>
        </w:tabs>
        <w:ind w:left="1064" w:hanging="1064"/>
        <w:rPr>
          <w:b/>
          <w:bCs/>
          <w:szCs w:val="26"/>
        </w:rPr>
      </w:pPr>
      <w:r>
        <w:rPr>
          <w:szCs w:val="26"/>
        </w:rPr>
        <w:t>Figure 43: Title of the figure</w:t>
      </w:r>
      <w:r w:rsidRPr="00270DFC">
        <w:rPr>
          <w:szCs w:val="26"/>
        </w:rPr>
        <w:tab/>
      </w:r>
      <w:r w:rsidR="005B4F73">
        <w:rPr>
          <w:szCs w:val="26"/>
        </w:rPr>
        <w:t>39</w:t>
      </w:r>
    </w:p>
    <w:p w14:paraId="1E7C2523" w14:textId="01DC1B7F" w:rsidR="00090980" w:rsidRDefault="00090980" w:rsidP="00090980">
      <w:pPr>
        <w:widowControl w:val="0"/>
        <w:tabs>
          <w:tab w:val="left" w:leader="hyphen" w:pos="7938"/>
        </w:tabs>
        <w:ind w:left="1064" w:hanging="1064"/>
        <w:rPr>
          <w:b/>
          <w:bCs/>
          <w:szCs w:val="26"/>
        </w:rPr>
      </w:pPr>
      <w:r>
        <w:rPr>
          <w:szCs w:val="26"/>
        </w:rPr>
        <w:t>Figure 44: Title of the figure</w:t>
      </w:r>
      <w:r w:rsidRPr="00270DFC">
        <w:rPr>
          <w:szCs w:val="26"/>
        </w:rPr>
        <w:tab/>
      </w:r>
      <w:r w:rsidR="005B4F73">
        <w:rPr>
          <w:szCs w:val="26"/>
        </w:rPr>
        <w:t>39</w:t>
      </w:r>
    </w:p>
    <w:p w14:paraId="1BA974F3" w14:textId="362CFBE3" w:rsidR="00090980" w:rsidRDefault="00090980" w:rsidP="00090980">
      <w:pPr>
        <w:widowControl w:val="0"/>
        <w:tabs>
          <w:tab w:val="left" w:leader="hyphen" w:pos="7938"/>
        </w:tabs>
        <w:ind w:left="1064" w:hanging="1064"/>
        <w:rPr>
          <w:b/>
          <w:bCs/>
          <w:szCs w:val="26"/>
        </w:rPr>
      </w:pPr>
      <w:r>
        <w:rPr>
          <w:szCs w:val="26"/>
        </w:rPr>
        <w:t>Figure 45: Title of the figure</w:t>
      </w:r>
      <w:r w:rsidRPr="00270DFC">
        <w:rPr>
          <w:szCs w:val="26"/>
        </w:rPr>
        <w:tab/>
      </w:r>
      <w:r w:rsidR="005B4F73">
        <w:rPr>
          <w:szCs w:val="26"/>
        </w:rPr>
        <w:t>40</w:t>
      </w:r>
    </w:p>
    <w:p w14:paraId="7E2BEAA4" w14:textId="2A23862D" w:rsidR="00310128" w:rsidRDefault="00310128" w:rsidP="008C73F0">
      <w:pPr>
        <w:widowControl w:val="0"/>
        <w:spacing w:after="200" w:line="276" w:lineRule="auto"/>
      </w:pPr>
    </w:p>
    <w:p w14:paraId="012FCCED" w14:textId="77777777" w:rsidR="00090980" w:rsidRDefault="00090980" w:rsidP="008C73F0">
      <w:pPr>
        <w:widowControl w:val="0"/>
        <w:spacing w:after="200" w:line="276" w:lineRule="auto"/>
      </w:pPr>
    </w:p>
    <w:p w14:paraId="0E30B462" w14:textId="77777777" w:rsidR="00090980" w:rsidRDefault="00090980" w:rsidP="008C73F0">
      <w:pPr>
        <w:widowControl w:val="0"/>
        <w:spacing w:after="200" w:line="276" w:lineRule="auto"/>
      </w:pPr>
    </w:p>
    <w:p w14:paraId="75D58F7C" w14:textId="77777777" w:rsidR="008C73F0" w:rsidRDefault="008C73F0" w:rsidP="008C73F0">
      <w:pPr>
        <w:widowControl w:val="0"/>
        <w:spacing w:after="200" w:line="276" w:lineRule="auto"/>
        <w:jc w:val="center"/>
      </w:pPr>
      <w:r w:rsidRPr="000D46B8">
        <w:rPr>
          <w:spacing w:val="100"/>
          <w:sz w:val="36"/>
          <w:szCs w:val="36"/>
        </w:rPr>
        <w:lastRenderedPageBreak/>
        <w:t xml:space="preserve">List of </w:t>
      </w:r>
      <w:r>
        <w:rPr>
          <w:spacing w:val="100"/>
          <w:sz w:val="36"/>
          <w:szCs w:val="36"/>
        </w:rPr>
        <w:t>Abbreviation</w:t>
      </w:r>
    </w:p>
    <w:p w14:paraId="1CEE7645" w14:textId="77777777" w:rsidR="008C73F0" w:rsidRPr="00BA4BE3" w:rsidRDefault="00F85A97" w:rsidP="008C73F0">
      <w:pPr>
        <w:widowControl w:val="0"/>
        <w:spacing w:after="200" w:line="276" w:lineRule="auto"/>
        <w:rPr>
          <w:rFonts w:asciiTheme="majorBidi" w:hAnsiTheme="majorBidi" w:cstheme="majorBidi"/>
          <w:b/>
          <w:bCs/>
          <w:color w:val="313131"/>
          <w:sz w:val="28"/>
          <w:shd w:val="clear" w:color="auto" w:fill="FFFFFF"/>
        </w:rPr>
      </w:pPr>
      <w:r w:rsidRPr="00BA4BE3">
        <w:rPr>
          <w:rFonts w:asciiTheme="majorBidi" w:hAnsiTheme="majorBidi" w:cstheme="majorBidi"/>
          <w:color w:val="313131"/>
          <w:sz w:val="28"/>
          <w:shd w:val="clear" w:color="auto" w:fill="FFFFFF"/>
        </w:rPr>
        <w:t>All the abbreviation used should be listed alphabetically.</w:t>
      </w:r>
    </w:p>
    <w:p w14:paraId="44FBAC09" w14:textId="01FE1D5B" w:rsidR="00640975" w:rsidRDefault="003B330E" w:rsidP="00640975">
      <w:pPr>
        <w:widowControl w:val="0"/>
        <w:spacing w:after="200" w:line="276" w:lineRule="auto"/>
      </w:pPr>
      <w:r>
        <w:t>AI</w:t>
      </w:r>
      <w:r w:rsidR="00F85A97">
        <w:t xml:space="preserve">: </w:t>
      </w:r>
      <w:r w:rsidR="00640975" w:rsidRPr="00640975">
        <w:t>Artificial intelligence </w:t>
      </w:r>
      <w:r w:rsidR="00F85A97">
        <w:t xml:space="preserve">    </w:t>
      </w:r>
    </w:p>
    <w:p w14:paraId="2D88378E" w14:textId="7374B131" w:rsidR="00640975" w:rsidRDefault="00640975" w:rsidP="004F7040">
      <w:pPr>
        <w:widowControl w:val="0"/>
        <w:spacing w:after="200" w:line="276" w:lineRule="auto"/>
      </w:pPr>
      <w:r>
        <w:t xml:space="preserve">CNNs : </w:t>
      </w:r>
      <w:r w:rsidR="004F7040" w:rsidRPr="004F7040">
        <w:t>is a type of </w:t>
      </w:r>
      <w:r w:rsidR="004F7040">
        <w:t xml:space="preserve">Deep learning neural network </w:t>
      </w:r>
      <w:r w:rsidR="004F7040" w:rsidRPr="004F7040">
        <w:t> architecture commonly used in Computer Vision. Computer vision is a field of Artificial Intelligence that enables a computer to understand and interpret the image or visual data..</w:t>
      </w:r>
    </w:p>
    <w:p w14:paraId="41A12049" w14:textId="53B24A89" w:rsidR="00640975" w:rsidRDefault="00640975" w:rsidP="004F7040">
      <w:pPr>
        <w:widowControl w:val="0"/>
        <w:spacing w:after="200" w:line="276" w:lineRule="auto"/>
      </w:pPr>
      <w:r>
        <w:t xml:space="preserve">Conv3D: </w:t>
      </w:r>
      <w:r w:rsidR="004F7040" w:rsidRPr="004F7040">
        <w:t xml:space="preserve">3D convolution layer </w:t>
      </w:r>
      <w:r w:rsidR="004F7040">
        <w:t>t</w:t>
      </w:r>
      <w:r w:rsidR="004F7040" w:rsidRPr="004F7040">
        <w:t>his layer creates a convolution kernel that is convolved with the layer input over a 3D spatial (or temporal) dimension (width,height and depth) to produce a tensor of outputs. If use_bias is True, a bias vector is created and added to the output</w:t>
      </w:r>
    </w:p>
    <w:p w14:paraId="033BF00A" w14:textId="4D35C251" w:rsidR="008C73F0" w:rsidRDefault="00640975" w:rsidP="004F7040">
      <w:pPr>
        <w:widowControl w:val="0"/>
        <w:spacing w:after="200" w:line="276" w:lineRule="auto"/>
      </w:pPr>
      <w:r>
        <w:t>LSTM:</w:t>
      </w:r>
      <w:r w:rsidR="004F7040">
        <w:t xml:space="preserve"> </w:t>
      </w:r>
      <w:r w:rsidR="004F7040" w:rsidRPr="004F7040">
        <w:t>Long Short-Term Memory Networks (LSTM) are a type of advanced recurrent neural network that includes specialized "gates" within its structure to manage long-term and short-term memory, preventing common issues like gradient vanishing or exploding in standard RNNs.</w:t>
      </w:r>
    </w:p>
    <w:p w14:paraId="2D74613D" w14:textId="2B3A0EBF" w:rsidR="00F85A97" w:rsidRDefault="003B330E" w:rsidP="00640975">
      <w:pPr>
        <w:widowControl w:val="0"/>
        <w:spacing w:after="200" w:line="276" w:lineRule="auto"/>
      </w:pPr>
      <w:r>
        <w:t>NN</w:t>
      </w:r>
      <w:r w:rsidR="00F85A97" w:rsidRPr="00BA4BE3">
        <w:t xml:space="preserve">: </w:t>
      </w:r>
      <w:r w:rsidR="00640975">
        <w:t xml:space="preserve">neural network </w:t>
      </w:r>
      <w:r w:rsidR="00640975" w:rsidRPr="00640975">
        <w:t>are a subset of machine learning, and they are at the heart of deep learning algorithms. They are comprised of node layers, containing an input layer, one or more hidden layers, and an output layer. Each node connects to another and has an associated weight and threshold. If the output of any individual node is above the specified threshold value, that node is activated, sending data to the next layer of the network. Otherwise, no data is passed along to the next layer of the network.</w:t>
      </w:r>
    </w:p>
    <w:p w14:paraId="3A7570C4" w14:textId="651E17D8" w:rsidR="00F85A97" w:rsidRDefault="00640975" w:rsidP="004F7040">
      <w:pPr>
        <w:widowControl w:val="0"/>
        <w:spacing w:after="200" w:line="276" w:lineRule="auto"/>
      </w:pPr>
      <w:r>
        <w:t xml:space="preserve">RNNs </w:t>
      </w:r>
      <w:r w:rsidR="00F85A97">
        <w:t xml:space="preserve">:       </w:t>
      </w:r>
      <w:r w:rsidR="004F7040" w:rsidRPr="004F7040">
        <w:t>A recurrent neural network or RNN is a deep </w:t>
      </w:r>
      <w:r w:rsidR="004F7040">
        <w:t>nueral network</w:t>
      </w:r>
      <w:r w:rsidR="004F7040" w:rsidRPr="004F7040">
        <w:t> trained on sequential or time series data to create</w:t>
      </w:r>
      <w:r w:rsidR="004F7040">
        <w:t xml:space="preserve"> a mashine learning</w:t>
      </w:r>
      <w:r w:rsidR="004F7040" w:rsidRPr="004F7040">
        <w:t> (ML) model that can make sequential predictions or conclusions based on sequential inputs.</w:t>
      </w:r>
    </w:p>
    <w:p w14:paraId="4968B782" w14:textId="77777777" w:rsidR="00F85A97" w:rsidRDefault="00F85A97" w:rsidP="008C73F0">
      <w:pPr>
        <w:widowControl w:val="0"/>
        <w:spacing w:after="200" w:line="276" w:lineRule="auto"/>
      </w:pPr>
    </w:p>
    <w:p w14:paraId="5154C0DB" w14:textId="77777777" w:rsidR="008C73F0" w:rsidRDefault="008C73F0" w:rsidP="008C73F0">
      <w:pPr>
        <w:widowControl w:val="0"/>
        <w:spacing w:after="200" w:line="276" w:lineRule="auto"/>
      </w:pPr>
    </w:p>
    <w:p w14:paraId="3B77681A" w14:textId="77777777" w:rsidR="008C73F0" w:rsidRDefault="008C73F0" w:rsidP="008C73F0">
      <w:pPr>
        <w:widowControl w:val="0"/>
        <w:spacing w:after="200" w:line="276" w:lineRule="auto"/>
      </w:pPr>
    </w:p>
    <w:p w14:paraId="6EE17F6A" w14:textId="77777777" w:rsidR="008C73F0" w:rsidRDefault="008C73F0" w:rsidP="008C73F0">
      <w:pPr>
        <w:widowControl w:val="0"/>
        <w:spacing w:after="200" w:line="276" w:lineRule="auto"/>
      </w:pPr>
    </w:p>
    <w:p w14:paraId="5BE1FAC5" w14:textId="77777777" w:rsidR="008C73F0" w:rsidRDefault="008C73F0" w:rsidP="008C73F0">
      <w:pPr>
        <w:widowControl w:val="0"/>
        <w:spacing w:after="200" w:line="276" w:lineRule="auto"/>
      </w:pPr>
    </w:p>
    <w:p w14:paraId="075E3BC0" w14:textId="77777777" w:rsidR="008C73F0" w:rsidRDefault="008C73F0" w:rsidP="008C73F0">
      <w:pPr>
        <w:widowControl w:val="0"/>
        <w:spacing w:after="200" w:line="276" w:lineRule="auto"/>
      </w:pPr>
    </w:p>
    <w:p w14:paraId="4526E29B" w14:textId="77777777" w:rsidR="008C73F0" w:rsidRDefault="008C73F0" w:rsidP="008C73F0">
      <w:pPr>
        <w:widowControl w:val="0"/>
        <w:spacing w:after="200" w:line="276" w:lineRule="auto"/>
      </w:pPr>
    </w:p>
    <w:p w14:paraId="7FD03470" w14:textId="77777777" w:rsidR="008C73F0" w:rsidRDefault="008C73F0" w:rsidP="008C73F0">
      <w:pPr>
        <w:widowControl w:val="0"/>
        <w:spacing w:after="200" w:line="276" w:lineRule="auto"/>
      </w:pPr>
    </w:p>
    <w:p w14:paraId="7178AE9C" w14:textId="77777777" w:rsidR="008C73F0" w:rsidRDefault="008C73F0" w:rsidP="008C73F0">
      <w:pPr>
        <w:widowControl w:val="0"/>
        <w:spacing w:after="200" w:line="276" w:lineRule="auto"/>
      </w:pPr>
    </w:p>
    <w:p w14:paraId="3DCF95AD" w14:textId="77777777" w:rsidR="008C73F0" w:rsidRPr="00270DFC" w:rsidRDefault="008C73F0" w:rsidP="008C73F0">
      <w:pPr>
        <w:widowControl w:val="0"/>
        <w:spacing w:after="200" w:line="276" w:lineRule="auto"/>
        <w:rPr>
          <w:b/>
          <w:bCs/>
          <w:sz w:val="40"/>
          <w:szCs w:val="40"/>
          <w:rtl/>
        </w:rPr>
        <w:sectPr w:rsidR="008C73F0" w:rsidRPr="00270DFC" w:rsidSect="00527C81">
          <w:footerReference w:type="default" r:id="rId69"/>
          <w:pgSz w:w="11906" w:h="16838"/>
          <w:pgMar w:top="993" w:right="1418" w:bottom="1418" w:left="1985" w:header="709" w:footer="709" w:gutter="0"/>
          <w:pgBorders w:offsetFrom="page">
            <w:top w:val="single" w:sz="4" w:space="24" w:color="auto"/>
            <w:left w:val="single" w:sz="4" w:space="24" w:color="auto"/>
            <w:bottom w:val="single" w:sz="4" w:space="24" w:color="auto"/>
            <w:right w:val="single" w:sz="4" w:space="24" w:color="auto"/>
          </w:pgBorders>
          <w:pgNumType w:fmt="lowerRoman" w:start="1"/>
          <w:cols w:space="708"/>
          <w:bidi/>
          <w:rtlGutter/>
          <w:docGrid w:linePitch="360"/>
        </w:sectPr>
      </w:pPr>
    </w:p>
    <w:p w14:paraId="5FADE330" w14:textId="77777777" w:rsidR="0022247E" w:rsidRPr="009A0469" w:rsidRDefault="0022247E" w:rsidP="00240F1C">
      <w:pPr>
        <w:widowControl w:val="0"/>
        <w:spacing w:line="360" w:lineRule="auto"/>
        <w:jc w:val="center"/>
        <w:rPr>
          <w:sz w:val="40"/>
          <w:szCs w:val="40"/>
          <w14:shadow w14:blurRad="50800" w14:dist="38100" w14:dir="2700000" w14:sx="100000" w14:sy="100000" w14:kx="0" w14:ky="0" w14:algn="tl">
            <w14:srgbClr w14:val="000000">
              <w14:alpha w14:val="60000"/>
            </w14:srgbClr>
          </w14:shadow>
        </w:rPr>
      </w:pPr>
      <w:r w:rsidRPr="00240F1C">
        <w:rPr>
          <w:smallCaps/>
          <w:sz w:val="44"/>
          <w:szCs w:val="44"/>
        </w:rPr>
        <w:lastRenderedPageBreak/>
        <w:t>Appendix</w:t>
      </w:r>
    </w:p>
    <w:p w14:paraId="2CF1A45F" w14:textId="77777777" w:rsidR="008168B7" w:rsidRPr="009A0469" w:rsidRDefault="008168B7" w:rsidP="00240F1C">
      <w:pPr>
        <w:widowControl w:val="0"/>
        <w:spacing w:line="360" w:lineRule="auto"/>
        <w:jc w:val="center"/>
        <w:rPr>
          <w:sz w:val="40"/>
          <w:szCs w:val="40"/>
          <w14:shadow w14:blurRad="50800" w14:dist="38100" w14:dir="2700000" w14:sx="100000" w14:sy="100000" w14:kx="0" w14:ky="0" w14:algn="tl">
            <w14:srgbClr w14:val="000000">
              <w14:alpha w14:val="60000"/>
            </w14:srgbClr>
          </w14:shadow>
        </w:rPr>
      </w:pPr>
    </w:p>
    <w:p w14:paraId="4D3B949F" w14:textId="77777777" w:rsidR="008168B7" w:rsidRDefault="008168B7" w:rsidP="008168B7">
      <w:pPr>
        <w:widowControl w:val="0"/>
        <w:spacing w:before="240" w:after="240" w:line="360" w:lineRule="auto"/>
        <w:rPr>
          <w:sz w:val="30"/>
          <w:szCs w:val="30"/>
        </w:rPr>
      </w:pPr>
      <w:r w:rsidRPr="008168B7">
        <w:rPr>
          <w:sz w:val="30"/>
          <w:szCs w:val="30"/>
        </w:rPr>
        <w:t xml:space="preserve">A: </w:t>
      </w:r>
      <w:r w:rsidR="00760801">
        <w:rPr>
          <w:sz w:val="30"/>
          <w:szCs w:val="30"/>
        </w:rPr>
        <w:t>Project</w:t>
      </w:r>
      <w:r w:rsidRPr="008168B7">
        <w:rPr>
          <w:sz w:val="30"/>
          <w:szCs w:val="30"/>
        </w:rPr>
        <w:t xml:space="preserve"> Installation:</w:t>
      </w:r>
    </w:p>
    <w:p w14:paraId="12DD0FF7" w14:textId="10FBB501" w:rsidR="00640975" w:rsidRDefault="00640975" w:rsidP="00640975">
      <w:pPr>
        <w:pStyle w:val="ListParagraph"/>
        <w:widowControl w:val="0"/>
        <w:numPr>
          <w:ilvl w:val="2"/>
          <w:numId w:val="41"/>
        </w:numPr>
        <w:bidi w:val="0"/>
        <w:spacing w:before="240" w:after="240" w:line="360" w:lineRule="auto"/>
        <w:rPr>
          <w:sz w:val="30"/>
          <w:szCs w:val="30"/>
        </w:rPr>
      </w:pPr>
      <w:r>
        <w:rPr>
          <w:sz w:val="30"/>
          <w:szCs w:val="30"/>
        </w:rPr>
        <w:t>Install python</w:t>
      </w:r>
    </w:p>
    <w:p w14:paraId="27BCC905" w14:textId="11B804BD" w:rsidR="00640975" w:rsidRPr="00640975" w:rsidRDefault="00640975" w:rsidP="00640975">
      <w:pPr>
        <w:widowControl w:val="0"/>
        <w:spacing w:before="240" w:after="240" w:line="360" w:lineRule="auto"/>
        <w:rPr>
          <w:sz w:val="30"/>
          <w:szCs w:val="30"/>
        </w:rPr>
      </w:pPr>
      <w:r>
        <w:rPr>
          <w:sz w:val="30"/>
          <w:szCs w:val="30"/>
        </w:rPr>
        <w:t xml:space="preserve">                        </w:t>
      </w:r>
      <w:r w:rsidRPr="00640975">
        <w:rPr>
          <w:sz w:val="30"/>
          <w:szCs w:val="30"/>
        </w:rPr>
        <w:t>https://youtu.be/yivyNCtVVDk</w:t>
      </w:r>
    </w:p>
    <w:p w14:paraId="4D04F240" w14:textId="3CD8D3E1" w:rsidR="00640975" w:rsidRDefault="00640975" w:rsidP="00640975">
      <w:pPr>
        <w:pStyle w:val="ListParagraph"/>
        <w:widowControl w:val="0"/>
        <w:numPr>
          <w:ilvl w:val="2"/>
          <w:numId w:val="41"/>
        </w:numPr>
        <w:bidi w:val="0"/>
        <w:spacing w:before="240" w:after="240" w:line="360" w:lineRule="auto"/>
        <w:rPr>
          <w:sz w:val="30"/>
          <w:szCs w:val="30"/>
        </w:rPr>
      </w:pPr>
      <w:r>
        <w:rPr>
          <w:sz w:val="30"/>
          <w:szCs w:val="30"/>
        </w:rPr>
        <w:t xml:space="preserve">Install anaconda  </w:t>
      </w:r>
    </w:p>
    <w:p w14:paraId="53320105" w14:textId="02CA3FCF" w:rsidR="00640975" w:rsidRPr="00640975" w:rsidRDefault="00640975" w:rsidP="00640975">
      <w:pPr>
        <w:widowControl w:val="0"/>
        <w:spacing w:before="240" w:after="240" w:line="360" w:lineRule="auto"/>
        <w:rPr>
          <w:sz w:val="30"/>
          <w:szCs w:val="30"/>
        </w:rPr>
      </w:pPr>
      <w:r>
        <w:rPr>
          <w:sz w:val="30"/>
          <w:szCs w:val="30"/>
        </w:rPr>
        <w:t xml:space="preserve">                        </w:t>
      </w:r>
      <w:r w:rsidRPr="00640975">
        <w:rPr>
          <w:sz w:val="30"/>
          <w:szCs w:val="30"/>
        </w:rPr>
        <w:t>https://youtu.be/UTqOXwAi1pE</w:t>
      </w:r>
    </w:p>
    <w:p w14:paraId="19263E0B" w14:textId="64314343" w:rsidR="00640975" w:rsidRDefault="00640975" w:rsidP="00640975">
      <w:pPr>
        <w:pStyle w:val="ListParagraph"/>
        <w:widowControl w:val="0"/>
        <w:numPr>
          <w:ilvl w:val="2"/>
          <w:numId w:val="41"/>
        </w:numPr>
        <w:bidi w:val="0"/>
        <w:spacing w:before="240" w:after="240" w:line="360" w:lineRule="auto"/>
        <w:rPr>
          <w:sz w:val="30"/>
          <w:szCs w:val="30"/>
        </w:rPr>
      </w:pPr>
      <w:r>
        <w:rPr>
          <w:sz w:val="30"/>
          <w:szCs w:val="30"/>
        </w:rPr>
        <w:t xml:space="preserve">Install TensorFlow and </w:t>
      </w:r>
      <w:proofErr w:type="spellStart"/>
      <w:r>
        <w:rPr>
          <w:sz w:val="30"/>
          <w:szCs w:val="30"/>
        </w:rPr>
        <w:t>keras</w:t>
      </w:r>
      <w:proofErr w:type="spellEnd"/>
      <w:r>
        <w:rPr>
          <w:sz w:val="30"/>
          <w:szCs w:val="30"/>
        </w:rPr>
        <w:t xml:space="preserve"> </w:t>
      </w:r>
    </w:p>
    <w:p w14:paraId="7AE33F4B" w14:textId="61FC671A" w:rsidR="00640975" w:rsidRPr="00640975" w:rsidRDefault="00640975" w:rsidP="00640975">
      <w:pPr>
        <w:widowControl w:val="0"/>
        <w:spacing w:before="240" w:after="240" w:line="360" w:lineRule="auto"/>
        <w:rPr>
          <w:sz w:val="30"/>
          <w:szCs w:val="30"/>
        </w:rPr>
      </w:pPr>
      <w:r>
        <w:rPr>
          <w:sz w:val="30"/>
          <w:szCs w:val="30"/>
        </w:rPr>
        <w:t xml:space="preserve">                        </w:t>
      </w:r>
      <w:r w:rsidRPr="00640975">
        <w:rPr>
          <w:sz w:val="30"/>
          <w:szCs w:val="30"/>
        </w:rPr>
        <w:t>https://youtu.be/L4Y7A44lzpM</w:t>
      </w:r>
    </w:p>
    <w:p w14:paraId="517C4FA0" w14:textId="77777777" w:rsidR="008168B7" w:rsidRPr="00270DFC" w:rsidRDefault="008168B7" w:rsidP="00C101FB">
      <w:pPr>
        <w:widowControl w:val="0"/>
        <w:spacing w:line="360" w:lineRule="auto"/>
        <w:jc w:val="both"/>
        <w:rPr>
          <w:b/>
          <w:bCs/>
          <w:szCs w:val="26"/>
        </w:rPr>
      </w:pPr>
    </w:p>
    <w:p w14:paraId="29078491" w14:textId="77777777" w:rsidR="009D15C0" w:rsidRPr="00270DFC" w:rsidRDefault="009D15C0" w:rsidP="00C101FB">
      <w:pPr>
        <w:widowControl w:val="0"/>
        <w:spacing w:after="200" w:line="276" w:lineRule="auto"/>
        <w:rPr>
          <w:bCs/>
          <w:iCs/>
          <w:sz w:val="40"/>
          <w:szCs w:val="40"/>
        </w:rPr>
      </w:pPr>
    </w:p>
    <w:p w14:paraId="2075878B" w14:textId="77777777" w:rsidR="008B2918" w:rsidRPr="009A0469" w:rsidRDefault="00AC0948" w:rsidP="00240F1C">
      <w:pPr>
        <w:widowControl w:val="0"/>
        <w:spacing w:line="360" w:lineRule="auto"/>
        <w:jc w:val="center"/>
        <w:rPr>
          <w:i/>
          <w:iCs/>
          <w:sz w:val="40"/>
          <w:szCs w:val="40"/>
          <w14:shadow w14:blurRad="50800" w14:dist="38100" w14:dir="2700000" w14:sx="100000" w14:sy="100000" w14:kx="0" w14:ky="0" w14:algn="tl">
            <w14:srgbClr w14:val="000000">
              <w14:alpha w14:val="60000"/>
            </w14:srgbClr>
          </w14:shadow>
        </w:rPr>
      </w:pPr>
      <w:r>
        <w:rPr>
          <w:smallCaps/>
          <w:sz w:val="44"/>
          <w:szCs w:val="44"/>
        </w:rPr>
        <w:br w:type="page"/>
      </w:r>
      <w:r w:rsidR="0022247E" w:rsidRPr="00240F1C">
        <w:rPr>
          <w:smallCaps/>
          <w:sz w:val="44"/>
          <w:szCs w:val="44"/>
        </w:rPr>
        <w:lastRenderedPageBreak/>
        <w:t>References</w:t>
      </w:r>
    </w:p>
    <w:p w14:paraId="57DDA34E" w14:textId="77777777" w:rsidR="0022247E" w:rsidRPr="009A0469" w:rsidRDefault="0022247E" w:rsidP="00640975">
      <w:pPr>
        <w:widowControl w:val="0"/>
        <w:spacing w:line="360" w:lineRule="auto"/>
        <w:rPr>
          <w:i/>
          <w:iCs/>
          <w:sz w:val="40"/>
          <w:szCs w:val="40"/>
          <w14:shadow w14:blurRad="50800" w14:dist="38100" w14:dir="2700000" w14:sx="100000" w14:sy="100000" w14:kx="0" w14:ky="0" w14:algn="tl">
            <w14:srgbClr w14:val="000000">
              <w14:alpha w14:val="60000"/>
            </w14:srgbClr>
          </w14:shadow>
        </w:rPr>
      </w:pPr>
      <w:r w:rsidRPr="009A0469">
        <w:rPr>
          <w:i/>
          <w:iCs/>
          <w:sz w:val="40"/>
          <w:szCs w:val="40"/>
          <w14:shadow w14:blurRad="50800" w14:dist="38100" w14:dir="2700000" w14:sx="100000" w14:sy="100000" w14:kx="0" w14:ky="0" w14:algn="tl">
            <w14:srgbClr w14:val="000000">
              <w14:alpha w14:val="60000"/>
            </w14:srgbClr>
          </w14:shadow>
        </w:rPr>
        <w:t xml:space="preserve"> </w:t>
      </w:r>
    </w:p>
    <w:p w14:paraId="10D1D51C" w14:textId="77777777" w:rsidR="00640975" w:rsidRDefault="00640975" w:rsidP="00640975">
      <w:pPr>
        <w:pStyle w:val="s4"/>
        <w:bidi/>
        <w:spacing w:before="0" w:beforeAutospacing="0" w:after="0" w:afterAutospacing="0" w:line="324" w:lineRule="atLeast"/>
        <w:jc w:val="right"/>
        <w:rPr>
          <w:rFonts w:ascii="-webkit-standard" w:hAnsi="-webkit-standard"/>
          <w:color w:val="000000"/>
          <w:sz w:val="27"/>
          <w:szCs w:val="27"/>
        </w:rPr>
      </w:pPr>
      <w:r>
        <w:rPr>
          <w:rStyle w:val="s5"/>
          <w:rFonts w:ascii="-webkit-standard" w:hAnsi="-webkit-standard"/>
          <w:i/>
          <w:iCs/>
          <w:color w:val="000000"/>
          <w:sz w:val="27"/>
          <w:szCs w:val="27"/>
        </w:rPr>
        <w:t>Tahira Khalila, Javed Iqbal Bangashb, Abdul Waheed Khanc, Saima Anwar Lasharid, Abdullah Khanb, Dzati Athiar Ramlie</w:t>
      </w:r>
      <w:r>
        <w:rPr>
          <w:rStyle w:val="apple-converted-space"/>
          <w:rFonts w:ascii="-webkit-standard" w:hAnsi="-webkit-standard"/>
          <w:i/>
          <w:iCs/>
          <w:color w:val="000000"/>
          <w:sz w:val="27"/>
          <w:szCs w:val="27"/>
          <w:rtl/>
        </w:rPr>
        <w:t> </w:t>
      </w:r>
      <w:r>
        <w:rPr>
          <w:rFonts w:ascii="-webkit-standard" w:hAnsi="-webkit-standard"/>
          <w:color w:val="000000"/>
          <w:sz w:val="27"/>
          <w:szCs w:val="27"/>
          <w:rtl/>
        </w:rPr>
        <w:t>"</w:t>
      </w:r>
      <w:r>
        <w:rPr>
          <w:rStyle w:val="s2"/>
          <w:rFonts w:ascii="-webkit-standard" w:hAnsi="-webkit-standard"/>
          <w:b/>
          <w:bCs/>
          <w:color w:val="000000"/>
          <w:sz w:val="27"/>
          <w:szCs w:val="27"/>
        </w:rPr>
        <w:t>Detection of Violence in Cartoon Videos Using Visual Features</w:t>
      </w:r>
      <w:r>
        <w:rPr>
          <w:rFonts w:ascii="-webkit-standard" w:hAnsi="-webkit-standard"/>
          <w:color w:val="000000"/>
          <w:sz w:val="27"/>
          <w:szCs w:val="27"/>
          <w:rtl/>
        </w:rPr>
        <w:t>"</w:t>
      </w:r>
      <w:r>
        <w:rPr>
          <w:rStyle w:val="apple-converted-space"/>
          <w:rFonts w:ascii="-webkit-standard" w:hAnsi="-webkit-standard"/>
          <w:color w:val="000000"/>
          <w:sz w:val="27"/>
          <w:szCs w:val="27"/>
          <w:rtl/>
        </w:rPr>
        <w:t> </w:t>
      </w:r>
      <w:r>
        <w:rPr>
          <w:rFonts w:ascii="-webkit-standard" w:hAnsi="-webkit-standard"/>
          <w:color w:val="000000"/>
          <w:sz w:val="27"/>
          <w:szCs w:val="27"/>
          <w:rtl/>
        </w:rPr>
        <w:t>(2021)</w:t>
      </w:r>
      <w:r>
        <w:rPr>
          <w:rStyle w:val="apple-converted-space"/>
          <w:rFonts w:ascii="-webkit-standard" w:hAnsi="-webkit-standard"/>
          <w:color w:val="000000"/>
          <w:sz w:val="27"/>
          <w:szCs w:val="27"/>
          <w:rtl/>
        </w:rPr>
        <w:t> </w:t>
      </w:r>
    </w:p>
    <w:p w14:paraId="5CE95CAD" w14:textId="77777777" w:rsidR="00640975" w:rsidRDefault="00640975" w:rsidP="00640975">
      <w:pPr>
        <w:pStyle w:val="s4"/>
        <w:bidi/>
        <w:spacing w:before="0" w:beforeAutospacing="0" w:after="0" w:afterAutospacing="0" w:line="324" w:lineRule="atLeast"/>
        <w:jc w:val="right"/>
        <w:rPr>
          <w:rFonts w:ascii="-webkit-standard" w:hAnsi="-webkit-standard"/>
          <w:color w:val="000000"/>
          <w:sz w:val="27"/>
          <w:szCs w:val="27"/>
          <w:rtl/>
        </w:rPr>
      </w:pPr>
      <w:r>
        <w:rPr>
          <w:rFonts w:ascii="-webkit-standard" w:hAnsi="-webkit-standard"/>
          <w:color w:val="000000"/>
          <w:sz w:val="27"/>
          <w:szCs w:val="27"/>
        </w:rPr>
        <w:t>‍</w:t>
      </w:r>
    </w:p>
    <w:p w14:paraId="7F954852" w14:textId="77777777" w:rsidR="00640975" w:rsidRDefault="00640975" w:rsidP="00640975">
      <w:pPr>
        <w:jc w:val="both"/>
        <w:rPr>
          <w:rtl/>
        </w:rPr>
      </w:pPr>
    </w:p>
    <w:p w14:paraId="63071FE5" w14:textId="00387449" w:rsidR="00A75A8C" w:rsidRPr="00E650C6" w:rsidRDefault="00A75A8C" w:rsidP="00640975">
      <w:pPr>
        <w:pStyle w:val="0Reference"/>
        <w:widowControl w:val="0"/>
        <w:numPr>
          <w:ilvl w:val="0"/>
          <w:numId w:val="0"/>
        </w:numPr>
        <w:shd w:val="clear" w:color="auto" w:fill="FFFFFF"/>
        <w:rPr>
          <w:rFonts w:ascii="Times New Roman" w:hAnsi="Times New Roman" w:cs="Times New Roman"/>
          <w:i/>
          <w:iCs/>
          <w:color w:val="808080"/>
          <w:sz w:val="26"/>
          <w:szCs w:val="26"/>
        </w:rPr>
      </w:pPr>
    </w:p>
    <w:sectPr w:rsidR="00A75A8C" w:rsidRPr="00E650C6" w:rsidSect="00527C81">
      <w:headerReference w:type="default" r:id="rId70"/>
      <w:pgSz w:w="11906" w:h="16838"/>
      <w:pgMar w:top="1418" w:right="1418" w:bottom="1418" w:left="1985" w:header="709" w:footer="709" w:gutter="0"/>
      <w:pgBorders w:offsetFrom="page">
        <w:top w:val="single" w:sz="4" w:space="24" w:color="auto"/>
        <w:left w:val="single" w:sz="4" w:space="24" w:color="auto"/>
        <w:bottom w:val="single" w:sz="4" w:space="24" w:color="auto"/>
        <w:right w:val="single" w:sz="4" w:space="24" w:color="auto"/>
      </w:pgBorders>
      <w:pgNumType w:start="1"/>
      <w:cols w:space="708"/>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rwa Edl." w:date="2024-11-30T15:58:00Z" w:initials="r">
    <w:p w14:paraId="6CD85354" w14:textId="173AA872" w:rsidR="00CA411C" w:rsidRPr="00CA411C" w:rsidRDefault="00CA411C">
      <w:pPr>
        <w:pStyle w:val="CommentText"/>
        <w:rPr>
          <w:lang w:val="en-US"/>
        </w:rPr>
      </w:pPr>
      <w:r>
        <w:rPr>
          <w:rStyle w:val="CommentReference"/>
        </w:rPr>
        <w:annotationRef/>
      </w:r>
      <w:r>
        <w:rPr>
          <w:lang w:val="en-US"/>
        </w:rPr>
        <w:t>Put the same title in the proposal</w:t>
      </w:r>
    </w:p>
  </w:comment>
  <w:comment w:id="1" w:author="Arwa Edl." w:date="2024-11-30T15:58:00Z" w:initials="r">
    <w:p w14:paraId="54DE70AC" w14:textId="43FD136F" w:rsidR="00CA411C" w:rsidRPr="00CA411C" w:rsidRDefault="00CA411C">
      <w:pPr>
        <w:pStyle w:val="CommentText"/>
        <w:rPr>
          <w:lang w:val="en-US"/>
        </w:rPr>
      </w:pPr>
      <w:r>
        <w:rPr>
          <w:rStyle w:val="CommentReference"/>
        </w:rPr>
        <w:annotationRef/>
      </w:r>
      <w:r>
        <w:rPr>
          <w:lang w:val="en-US"/>
        </w:rPr>
        <w:t>Remove this part</w:t>
      </w:r>
    </w:p>
  </w:comment>
  <w:comment w:id="9" w:author="Arwa Edl." w:date="2024-11-30T15:59:00Z" w:initials="r">
    <w:p w14:paraId="69892575" w14:textId="772B8273" w:rsidR="00CA411C" w:rsidRPr="00CA411C" w:rsidRDefault="00CA411C">
      <w:pPr>
        <w:pStyle w:val="CommentText"/>
        <w:rPr>
          <w:lang w:val="en-US"/>
        </w:rPr>
      </w:pPr>
      <w:r>
        <w:rPr>
          <w:rStyle w:val="CommentReference"/>
        </w:rPr>
        <w:annotationRef/>
      </w:r>
      <w:r>
        <w:rPr>
          <w:lang w:val="en-US"/>
        </w:rPr>
        <w:t>It should be 500 words at least</w:t>
      </w:r>
    </w:p>
  </w:comment>
  <w:comment w:id="14" w:author="Arwa Edl." w:date="2024-11-30T16:01:00Z" w:initials="r">
    <w:p w14:paraId="08B8B629" w14:textId="77777777" w:rsidR="00CA411C" w:rsidRDefault="00CA411C">
      <w:pPr>
        <w:pStyle w:val="CommentText"/>
        <w:rPr>
          <w:lang w:val="en-US"/>
        </w:rPr>
      </w:pPr>
      <w:r>
        <w:rPr>
          <w:rStyle w:val="CommentReference"/>
        </w:rPr>
        <w:annotationRef/>
      </w:r>
      <w:r>
        <w:rPr>
          <w:lang w:val="en-US"/>
        </w:rPr>
        <w:t xml:space="preserve">Why you put the contents inside the Table of </w:t>
      </w:r>
      <w:proofErr w:type="gramStart"/>
      <w:r>
        <w:rPr>
          <w:lang w:val="en-US"/>
        </w:rPr>
        <w:t>content ?</w:t>
      </w:r>
      <w:proofErr w:type="gramEnd"/>
      <w:r>
        <w:rPr>
          <w:lang w:val="en-US"/>
        </w:rPr>
        <w:t xml:space="preserve"> </w:t>
      </w:r>
    </w:p>
    <w:p w14:paraId="3738D4FF" w14:textId="1A16BA37" w:rsidR="00CA411C" w:rsidRPr="00CA411C" w:rsidRDefault="00CA411C">
      <w:pPr>
        <w:pStyle w:val="CommentText"/>
        <w:rPr>
          <w:lang w:val="en-US"/>
        </w:rPr>
      </w:pPr>
      <w:r>
        <w:rPr>
          <w:lang w:val="en-US"/>
        </w:rPr>
        <w:t>There should be table of content then you start the report.</w:t>
      </w:r>
    </w:p>
  </w:comment>
  <w:comment w:id="16" w:author="Arwa Edl." w:date="2024-11-30T16:02:00Z" w:initials="r">
    <w:p w14:paraId="3C72189E" w14:textId="68683181" w:rsidR="00CA411C" w:rsidRPr="00CA411C" w:rsidRDefault="00CA411C">
      <w:pPr>
        <w:pStyle w:val="CommentText"/>
        <w:rPr>
          <w:lang w:val="en-US"/>
        </w:rPr>
      </w:pPr>
      <w:r>
        <w:rPr>
          <w:rStyle w:val="CommentReference"/>
        </w:rPr>
        <w:annotationRef/>
      </w:r>
      <w:r>
        <w:rPr>
          <w:lang w:val="en-US"/>
        </w:rPr>
        <w:t>Please put all the text justify</w:t>
      </w:r>
    </w:p>
  </w:comment>
  <w:comment w:id="22" w:author="Arwa Edl." w:date="2024-11-30T16:04:00Z" w:initials="r">
    <w:p w14:paraId="6C8E6FAE" w14:textId="3085D555" w:rsidR="00CA411C" w:rsidRPr="00CA411C" w:rsidRDefault="00CA411C">
      <w:pPr>
        <w:pStyle w:val="CommentText"/>
        <w:rPr>
          <w:lang w:val="en-US"/>
        </w:rPr>
      </w:pPr>
      <w:r>
        <w:rPr>
          <w:rStyle w:val="CommentReference"/>
        </w:rPr>
        <w:annotationRef/>
      </w:r>
      <w:r>
        <w:rPr>
          <w:lang w:val="en-US"/>
        </w:rPr>
        <w:t>Please arrange your writing</w:t>
      </w:r>
    </w:p>
  </w:comment>
  <w:comment w:id="26" w:author="Arwa Edl." w:date="2024-11-30T16:04:00Z" w:initials="r">
    <w:p w14:paraId="1E58E188" w14:textId="1FA93182" w:rsidR="00CA411C" w:rsidRPr="00CA411C" w:rsidRDefault="00CA411C">
      <w:pPr>
        <w:pStyle w:val="CommentText"/>
        <w:rPr>
          <w:lang w:val="en-US"/>
        </w:rPr>
      </w:pPr>
      <w:r>
        <w:rPr>
          <w:rStyle w:val="CommentReference"/>
        </w:rPr>
        <w:annotationRef/>
      </w:r>
      <w:r>
        <w:rPr>
          <w:lang w:val="en-US"/>
        </w:rPr>
        <w:t>Add name to the figure</w:t>
      </w:r>
    </w:p>
  </w:comment>
  <w:comment w:id="27" w:author="Arwa Edl." w:date="2024-11-30T16:04:00Z" w:initials="r">
    <w:p w14:paraId="2D244216" w14:textId="2F42FD54" w:rsidR="00CA411C" w:rsidRPr="00CA411C" w:rsidRDefault="00CA411C">
      <w:pPr>
        <w:pStyle w:val="CommentText"/>
        <w:rPr>
          <w:lang w:val="en-US"/>
        </w:rPr>
      </w:pPr>
      <w:r>
        <w:rPr>
          <w:rStyle w:val="CommentReference"/>
        </w:rPr>
        <w:annotationRef/>
      </w:r>
      <w:r>
        <w:rPr>
          <w:rStyle w:val="CommentReference"/>
          <w:lang w:val="en-US"/>
        </w:rPr>
        <w:t>Not clear at all + add figure name</w:t>
      </w:r>
    </w:p>
  </w:comment>
  <w:comment w:id="28" w:author="Arwa Edl." w:date="2024-11-30T16:05:00Z" w:initials="r">
    <w:p w14:paraId="58D11839" w14:textId="19405B53" w:rsidR="00CA411C" w:rsidRPr="00CA411C" w:rsidRDefault="00CA411C">
      <w:pPr>
        <w:pStyle w:val="CommentText"/>
        <w:rPr>
          <w:lang w:val="en-US"/>
        </w:rPr>
      </w:pPr>
      <w:r>
        <w:rPr>
          <w:rStyle w:val="CommentReference"/>
        </w:rPr>
        <w:annotationRef/>
      </w:r>
      <w:r>
        <w:rPr>
          <w:lang w:val="en-US"/>
        </w:rPr>
        <w:t xml:space="preserve">Please arrange your writing add the same spaces </w:t>
      </w:r>
    </w:p>
  </w:comment>
  <w:comment w:id="29" w:author="Arwa Edl." w:date="2024-11-30T16:05:00Z" w:initials="r">
    <w:p w14:paraId="552C676E" w14:textId="30B4D7C2" w:rsidR="00CA411C" w:rsidRPr="00CA411C" w:rsidRDefault="00CA411C">
      <w:pPr>
        <w:pStyle w:val="CommentText"/>
        <w:rPr>
          <w:lang w:val="en-US"/>
        </w:rPr>
      </w:pPr>
      <w:r>
        <w:rPr>
          <w:rStyle w:val="CommentReference"/>
        </w:rPr>
        <w:annotationRef/>
      </w:r>
      <w:r>
        <w:rPr>
          <w:lang w:val="en-US"/>
        </w:rPr>
        <w:t>Use the same text size in all the report</w:t>
      </w:r>
    </w:p>
  </w:comment>
  <w:comment w:id="30" w:author="Arwa Edl." w:date="2024-11-30T16:06:00Z" w:initials="r">
    <w:p w14:paraId="10AB9B7D" w14:textId="2E188AF6" w:rsidR="00CA411C" w:rsidRPr="00CA411C" w:rsidRDefault="00CA411C">
      <w:pPr>
        <w:pStyle w:val="CommentText"/>
        <w:rPr>
          <w:lang w:val="en-US"/>
        </w:rPr>
      </w:pPr>
      <w:r>
        <w:rPr>
          <w:rStyle w:val="CommentReference"/>
        </w:rPr>
        <w:annotationRef/>
      </w:r>
      <w:r>
        <w:rPr>
          <w:lang w:val="en-US"/>
        </w:rPr>
        <w:t>Please add the reference numbers</w:t>
      </w:r>
    </w:p>
  </w:comment>
  <w:comment w:id="31" w:author="Arwa Edl." w:date="2024-11-30T16:06:00Z" w:initials="r">
    <w:p w14:paraId="630A9C93" w14:textId="38B59609" w:rsidR="00CA411C" w:rsidRPr="00CA411C" w:rsidRDefault="00CA411C">
      <w:pPr>
        <w:pStyle w:val="CommentText"/>
        <w:rPr>
          <w:lang w:val="en-US"/>
        </w:rPr>
      </w:pPr>
      <w:r>
        <w:rPr>
          <w:rStyle w:val="CommentReference"/>
        </w:rPr>
        <w:annotationRef/>
      </w:r>
      <w:r>
        <w:rPr>
          <w:lang w:val="en-US"/>
        </w:rPr>
        <w:t>Add references</w:t>
      </w:r>
    </w:p>
  </w:comment>
  <w:comment w:id="32" w:author="Arwa Edl." w:date="2024-11-30T16:07:00Z" w:initials="r">
    <w:p w14:paraId="4F188769" w14:textId="68A0CFC6" w:rsidR="00CA411C" w:rsidRPr="00CA411C" w:rsidRDefault="00CA411C">
      <w:pPr>
        <w:pStyle w:val="CommentText"/>
        <w:rPr>
          <w:lang w:val="en-US"/>
        </w:rPr>
      </w:pPr>
      <w:r>
        <w:rPr>
          <w:rStyle w:val="CommentReference"/>
        </w:rPr>
        <w:annotationRef/>
      </w:r>
      <w:r>
        <w:rPr>
          <w:lang w:val="en-US"/>
        </w:rPr>
        <w:t xml:space="preserve">Good writing but you should unify the font size </w:t>
      </w:r>
    </w:p>
  </w:comment>
  <w:comment w:id="38" w:author="Arwa Edl." w:date="2024-11-30T16:07:00Z" w:initials="r">
    <w:p w14:paraId="75E28F49" w14:textId="78F65170" w:rsidR="00CA411C" w:rsidRPr="00CA411C" w:rsidRDefault="00CA411C">
      <w:pPr>
        <w:pStyle w:val="CommentText"/>
        <w:rPr>
          <w:lang w:val="en-US"/>
        </w:rPr>
      </w:pPr>
      <w:r>
        <w:rPr>
          <w:rStyle w:val="CommentReference"/>
        </w:rPr>
        <w:annotationRef/>
      </w:r>
      <w:r>
        <w:rPr>
          <w:lang w:val="en-US"/>
        </w:rPr>
        <w:t xml:space="preserve">Each </w:t>
      </w:r>
      <w:r w:rsidR="00706421">
        <w:rPr>
          <w:lang w:val="en-US"/>
        </w:rPr>
        <w:t>chapter should start in a new page</w:t>
      </w:r>
    </w:p>
  </w:comment>
  <w:comment w:id="47" w:author="Arwa Edl." w:date="2024-11-30T16:08:00Z" w:initials="r">
    <w:p w14:paraId="1F1A3DAE" w14:textId="0B756C99" w:rsidR="00706421" w:rsidRPr="00706421" w:rsidRDefault="00706421">
      <w:pPr>
        <w:pStyle w:val="CommentText"/>
        <w:rPr>
          <w:lang w:val="en-US"/>
        </w:rPr>
      </w:pPr>
      <w:r>
        <w:rPr>
          <w:rStyle w:val="CommentReference"/>
        </w:rPr>
        <w:annotationRef/>
      </w:r>
      <w:r>
        <w:rPr>
          <w:lang w:val="en-US"/>
        </w:rPr>
        <w:t>Add the figure name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CD85354" w15:done="0"/>
  <w15:commentEx w15:paraId="54DE70AC" w15:done="0"/>
  <w15:commentEx w15:paraId="69892575" w15:done="0"/>
  <w15:commentEx w15:paraId="3738D4FF" w15:done="0"/>
  <w15:commentEx w15:paraId="3C72189E" w15:done="0"/>
  <w15:commentEx w15:paraId="6C8E6FAE" w15:done="0"/>
  <w15:commentEx w15:paraId="1E58E188" w15:done="0"/>
  <w15:commentEx w15:paraId="2D244216" w15:done="0"/>
  <w15:commentEx w15:paraId="58D11839" w15:done="0"/>
  <w15:commentEx w15:paraId="552C676E" w15:done="0"/>
  <w15:commentEx w15:paraId="10AB9B7D" w15:done="0"/>
  <w15:commentEx w15:paraId="630A9C93" w15:done="0"/>
  <w15:commentEx w15:paraId="4F188769" w15:done="0"/>
  <w15:commentEx w15:paraId="75E28F49" w15:done="0"/>
  <w15:commentEx w15:paraId="1F1A3DA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AF5B491" w16cex:dateUtc="2024-11-30T12:58:00Z"/>
  <w16cex:commentExtensible w16cex:durableId="2AF5B4AC" w16cex:dateUtc="2024-11-30T12:58:00Z"/>
  <w16cex:commentExtensible w16cex:durableId="2AF5B4F1" w16cex:dateUtc="2024-11-30T12:59:00Z"/>
  <w16cex:commentExtensible w16cex:durableId="2AF5B544" w16cex:dateUtc="2024-11-30T13:01:00Z"/>
  <w16cex:commentExtensible w16cex:durableId="2AF5B579" w16cex:dateUtc="2024-11-30T13:02:00Z"/>
  <w16cex:commentExtensible w16cex:durableId="2AF5B605" w16cex:dateUtc="2024-11-30T13:04:00Z"/>
  <w16cex:commentExtensible w16cex:durableId="2AF5B615" w16cex:dateUtc="2024-11-30T13:04:00Z"/>
  <w16cex:commentExtensible w16cex:durableId="2AF5B627" w16cex:dateUtc="2024-11-30T13:04:00Z"/>
  <w16cex:commentExtensible w16cex:durableId="2AF5B64F" w16cex:dateUtc="2024-11-30T13:05:00Z"/>
  <w16cex:commentExtensible w16cex:durableId="2AF5B667" w16cex:dateUtc="2024-11-30T13:05:00Z"/>
  <w16cex:commentExtensible w16cex:durableId="2AF5B67A" w16cex:dateUtc="2024-11-30T13:06:00Z"/>
  <w16cex:commentExtensible w16cex:durableId="2AF5B693" w16cex:dateUtc="2024-11-30T13:06:00Z"/>
  <w16cex:commentExtensible w16cex:durableId="2AF5B6B0" w16cex:dateUtc="2024-11-30T13:07:00Z"/>
  <w16cex:commentExtensible w16cex:durableId="2AF5B6D4" w16cex:dateUtc="2024-11-30T13:07:00Z"/>
  <w16cex:commentExtensible w16cex:durableId="2AF5B71A" w16cex:dateUtc="2024-11-30T13: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CD85354" w16cid:durableId="2AF5B491"/>
  <w16cid:commentId w16cid:paraId="54DE70AC" w16cid:durableId="2AF5B4AC"/>
  <w16cid:commentId w16cid:paraId="69892575" w16cid:durableId="2AF5B4F1"/>
  <w16cid:commentId w16cid:paraId="3738D4FF" w16cid:durableId="2AF5B544"/>
  <w16cid:commentId w16cid:paraId="3C72189E" w16cid:durableId="2AF5B579"/>
  <w16cid:commentId w16cid:paraId="6C8E6FAE" w16cid:durableId="2AF5B605"/>
  <w16cid:commentId w16cid:paraId="1E58E188" w16cid:durableId="2AF5B615"/>
  <w16cid:commentId w16cid:paraId="2D244216" w16cid:durableId="2AF5B627"/>
  <w16cid:commentId w16cid:paraId="58D11839" w16cid:durableId="2AF5B64F"/>
  <w16cid:commentId w16cid:paraId="552C676E" w16cid:durableId="2AF5B667"/>
  <w16cid:commentId w16cid:paraId="10AB9B7D" w16cid:durableId="2AF5B67A"/>
  <w16cid:commentId w16cid:paraId="630A9C93" w16cid:durableId="2AF5B693"/>
  <w16cid:commentId w16cid:paraId="4F188769" w16cid:durableId="2AF5B6B0"/>
  <w16cid:commentId w16cid:paraId="75E28F49" w16cid:durableId="2AF5B6D4"/>
  <w16cid:commentId w16cid:paraId="1F1A3DAE" w16cid:durableId="2AF5B71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A473FD" w14:textId="77777777" w:rsidR="00C32BC3" w:rsidRDefault="00C32BC3" w:rsidP="00A4297B">
      <w:r>
        <w:separator/>
      </w:r>
    </w:p>
  </w:endnote>
  <w:endnote w:type="continuationSeparator" w:id="0">
    <w:p w14:paraId="76211C02" w14:textId="77777777" w:rsidR="00C32BC3" w:rsidRDefault="00C32BC3" w:rsidP="00A429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Traditional Arabic">
    <w:panose1 w:val="02020603050405020304"/>
    <w:charset w:val="00"/>
    <w:family w:val="roman"/>
    <w:pitch w:val="variable"/>
    <w:sig w:usb0="00002003" w:usb1="80000000" w:usb2="00000008" w:usb3="00000000" w:csb0="00000041" w:csb1="00000000"/>
  </w:font>
  <w:font w:name="Tahoma">
    <w:panose1 w:val="020B0604030504040204"/>
    <w:charset w:val="00"/>
    <w:family w:val="swiss"/>
    <w:pitch w:val="variable"/>
    <w:sig w:usb0="E1002EFF" w:usb1="C000605B" w:usb2="00000029" w:usb3="00000000" w:csb0="000101FF" w:csb1="00000000"/>
  </w:font>
  <w:font w:name="Lucida Calligraphy">
    <w:panose1 w:val="03010101010101010101"/>
    <w:charset w:val="00"/>
    <w:family w:val="script"/>
    <w:pitch w:val="variable"/>
    <w:sig w:usb0="00000003" w:usb1="00000000" w:usb2="00000000" w:usb3="00000000" w:csb0="00000001"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ndalus">
    <w:altName w:val="Arial"/>
    <w:panose1 w:val="020B0604020202020204"/>
    <w:charset w:val="00"/>
    <w:family w:val="roman"/>
    <w:pitch w:val="variable"/>
    <w:sig w:usb0="00002003" w:usb1="80000000" w:usb2="00000008" w:usb3="00000000" w:csb0="00000041" w:csb1="00000000"/>
  </w:font>
  <w:font w:name="Aptos">
    <w:altName w:val="Calibri"/>
    <w:panose1 w:val="020B06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Segoe UI">
    <w:panose1 w:val="020B0604020202020204"/>
    <w:charset w:val="00"/>
    <w:family w:val="swiss"/>
    <w:pitch w:val="variable"/>
    <w:sig w:usb0="E4002EFF" w:usb1="C000E47F" w:usb2="00000009" w:usb3="00000000" w:csb0="000001FF" w:csb1="00000000"/>
  </w:font>
  <w:font w:name="Menlo">
    <w:altName w:val="﷽﷽﷽﷽﷽﷽﷽﷽a"/>
    <w:panose1 w:val="020B0609030804020204"/>
    <w:charset w:val="00"/>
    <w:family w:val="modern"/>
    <w:pitch w:val="fixed"/>
    <w:sig w:usb0="E60022FF" w:usb1="D200F9FB" w:usb2="02000028" w:usb3="00000000" w:csb0="000001DF" w:csb1="00000000"/>
  </w:font>
  <w:font w:name="-webkit-standard">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0A294" w14:textId="77777777" w:rsidR="00CA411C" w:rsidRPr="0006233F" w:rsidRDefault="00CA411C" w:rsidP="005301D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51B6D8" w14:textId="77777777" w:rsidR="00C32BC3" w:rsidRDefault="00C32BC3" w:rsidP="00A4297B">
      <w:r>
        <w:separator/>
      </w:r>
    </w:p>
  </w:footnote>
  <w:footnote w:type="continuationSeparator" w:id="0">
    <w:p w14:paraId="3C6E81AD" w14:textId="77777777" w:rsidR="00C32BC3" w:rsidRDefault="00C32BC3" w:rsidP="00A429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C42FB5" w14:textId="77777777" w:rsidR="00CA411C" w:rsidRPr="00BA4BE3" w:rsidRDefault="00CA411C" w:rsidP="00BA4B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54666"/>
    <w:multiLevelType w:val="hybridMultilevel"/>
    <w:tmpl w:val="28244DCA"/>
    <w:lvl w:ilvl="0" w:tplc="997256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31FEE"/>
    <w:multiLevelType w:val="hybridMultilevel"/>
    <w:tmpl w:val="5F4434DE"/>
    <w:lvl w:ilvl="0" w:tplc="A4887D40">
      <w:start w:val="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2F7CDF"/>
    <w:multiLevelType w:val="hybridMultilevel"/>
    <w:tmpl w:val="E5EACE14"/>
    <w:lvl w:ilvl="0" w:tplc="95045F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3711EF"/>
    <w:multiLevelType w:val="multilevel"/>
    <w:tmpl w:val="5A420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593EE9"/>
    <w:multiLevelType w:val="hybridMultilevel"/>
    <w:tmpl w:val="351CC878"/>
    <w:lvl w:ilvl="0" w:tplc="23748D0A">
      <w:start w:val="2"/>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 w15:restartNumberingAfterBreak="0">
    <w:nsid w:val="0E657620"/>
    <w:multiLevelType w:val="hybridMultilevel"/>
    <w:tmpl w:val="3DF2C812"/>
    <w:lvl w:ilvl="0" w:tplc="770A1E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DD2FD2"/>
    <w:multiLevelType w:val="hybridMultilevel"/>
    <w:tmpl w:val="6680ACBC"/>
    <w:lvl w:ilvl="0" w:tplc="8E3ADC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B53739"/>
    <w:multiLevelType w:val="multilevel"/>
    <w:tmpl w:val="797640B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 w15:restartNumberingAfterBreak="0">
    <w:nsid w:val="2D943CB7"/>
    <w:multiLevelType w:val="hybridMultilevel"/>
    <w:tmpl w:val="EFA64F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FDC4282"/>
    <w:multiLevelType w:val="hybridMultilevel"/>
    <w:tmpl w:val="8AB84BC8"/>
    <w:lvl w:ilvl="0" w:tplc="AFF6F5FC">
      <w:start w:val="1"/>
      <w:numFmt w:val="bullet"/>
      <w:lvlText w:val=""/>
      <w:lvlJc w:val="left"/>
      <w:pPr>
        <w:tabs>
          <w:tab w:val="num" w:pos="720"/>
        </w:tabs>
        <w:ind w:left="720" w:hanging="360"/>
      </w:pPr>
      <w:rPr>
        <w:rFonts w:ascii="Wingdings" w:hAnsi="Wingdings" w:hint="default"/>
      </w:rPr>
    </w:lvl>
    <w:lvl w:ilvl="1" w:tplc="6CEE7B6E" w:tentative="1">
      <w:start w:val="1"/>
      <w:numFmt w:val="bullet"/>
      <w:lvlText w:val=""/>
      <w:lvlJc w:val="left"/>
      <w:pPr>
        <w:tabs>
          <w:tab w:val="num" w:pos="1440"/>
        </w:tabs>
        <w:ind w:left="1440" w:hanging="360"/>
      </w:pPr>
      <w:rPr>
        <w:rFonts w:ascii="Wingdings" w:hAnsi="Wingdings" w:hint="default"/>
      </w:rPr>
    </w:lvl>
    <w:lvl w:ilvl="2" w:tplc="B6F2DE90" w:tentative="1">
      <w:start w:val="1"/>
      <w:numFmt w:val="bullet"/>
      <w:lvlText w:val=""/>
      <w:lvlJc w:val="left"/>
      <w:pPr>
        <w:tabs>
          <w:tab w:val="num" w:pos="2160"/>
        </w:tabs>
        <w:ind w:left="2160" w:hanging="360"/>
      </w:pPr>
      <w:rPr>
        <w:rFonts w:ascii="Wingdings" w:hAnsi="Wingdings" w:hint="default"/>
      </w:rPr>
    </w:lvl>
    <w:lvl w:ilvl="3" w:tplc="F94A3896" w:tentative="1">
      <w:start w:val="1"/>
      <w:numFmt w:val="bullet"/>
      <w:lvlText w:val=""/>
      <w:lvlJc w:val="left"/>
      <w:pPr>
        <w:tabs>
          <w:tab w:val="num" w:pos="2880"/>
        </w:tabs>
        <w:ind w:left="2880" w:hanging="360"/>
      </w:pPr>
      <w:rPr>
        <w:rFonts w:ascii="Wingdings" w:hAnsi="Wingdings" w:hint="default"/>
      </w:rPr>
    </w:lvl>
    <w:lvl w:ilvl="4" w:tplc="4C3E7D02" w:tentative="1">
      <w:start w:val="1"/>
      <w:numFmt w:val="bullet"/>
      <w:lvlText w:val=""/>
      <w:lvlJc w:val="left"/>
      <w:pPr>
        <w:tabs>
          <w:tab w:val="num" w:pos="3600"/>
        </w:tabs>
        <w:ind w:left="3600" w:hanging="360"/>
      </w:pPr>
      <w:rPr>
        <w:rFonts w:ascii="Wingdings" w:hAnsi="Wingdings" w:hint="default"/>
      </w:rPr>
    </w:lvl>
    <w:lvl w:ilvl="5" w:tplc="3C783C90" w:tentative="1">
      <w:start w:val="1"/>
      <w:numFmt w:val="bullet"/>
      <w:lvlText w:val=""/>
      <w:lvlJc w:val="left"/>
      <w:pPr>
        <w:tabs>
          <w:tab w:val="num" w:pos="4320"/>
        </w:tabs>
        <w:ind w:left="4320" w:hanging="360"/>
      </w:pPr>
      <w:rPr>
        <w:rFonts w:ascii="Wingdings" w:hAnsi="Wingdings" w:hint="default"/>
      </w:rPr>
    </w:lvl>
    <w:lvl w:ilvl="6" w:tplc="F460C646" w:tentative="1">
      <w:start w:val="1"/>
      <w:numFmt w:val="bullet"/>
      <w:lvlText w:val=""/>
      <w:lvlJc w:val="left"/>
      <w:pPr>
        <w:tabs>
          <w:tab w:val="num" w:pos="5040"/>
        </w:tabs>
        <w:ind w:left="5040" w:hanging="360"/>
      </w:pPr>
      <w:rPr>
        <w:rFonts w:ascii="Wingdings" w:hAnsi="Wingdings" w:hint="default"/>
      </w:rPr>
    </w:lvl>
    <w:lvl w:ilvl="7" w:tplc="12F6C748" w:tentative="1">
      <w:start w:val="1"/>
      <w:numFmt w:val="bullet"/>
      <w:lvlText w:val=""/>
      <w:lvlJc w:val="left"/>
      <w:pPr>
        <w:tabs>
          <w:tab w:val="num" w:pos="5760"/>
        </w:tabs>
        <w:ind w:left="5760" w:hanging="360"/>
      </w:pPr>
      <w:rPr>
        <w:rFonts w:ascii="Wingdings" w:hAnsi="Wingdings" w:hint="default"/>
      </w:rPr>
    </w:lvl>
    <w:lvl w:ilvl="8" w:tplc="93D84E44"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231391E"/>
    <w:multiLevelType w:val="multilevel"/>
    <w:tmpl w:val="FBCA366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 w15:restartNumberingAfterBreak="0">
    <w:nsid w:val="3362698C"/>
    <w:multiLevelType w:val="hybridMultilevel"/>
    <w:tmpl w:val="EBCEBAA0"/>
    <w:lvl w:ilvl="0" w:tplc="96ACF1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7B01CC"/>
    <w:multiLevelType w:val="hybridMultilevel"/>
    <w:tmpl w:val="7AF6D47A"/>
    <w:lvl w:ilvl="0" w:tplc="B23C5850">
      <w:start w:val="2"/>
      <w:numFmt w:val="bullet"/>
      <w:lvlText w:val=""/>
      <w:lvlJc w:val="left"/>
      <w:pPr>
        <w:ind w:left="786" w:hanging="360"/>
      </w:pPr>
      <w:rPr>
        <w:rFonts w:ascii="Symbol" w:eastAsia="Times New Roman" w:hAnsi="Symbol"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3" w15:restartNumberingAfterBreak="0">
    <w:nsid w:val="35E31460"/>
    <w:multiLevelType w:val="hybridMultilevel"/>
    <w:tmpl w:val="44A83558"/>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CE0813"/>
    <w:multiLevelType w:val="hybridMultilevel"/>
    <w:tmpl w:val="6256EF00"/>
    <w:lvl w:ilvl="0" w:tplc="2FE4C47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6" w15:restartNumberingAfterBreak="0">
    <w:nsid w:val="414D7381"/>
    <w:multiLevelType w:val="hybridMultilevel"/>
    <w:tmpl w:val="F4224C08"/>
    <w:lvl w:ilvl="0" w:tplc="937C6396">
      <w:start w:val="3"/>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291026E"/>
    <w:multiLevelType w:val="multilevel"/>
    <w:tmpl w:val="BD644AE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 w15:restartNumberingAfterBreak="0">
    <w:nsid w:val="537B5C5B"/>
    <w:multiLevelType w:val="multilevel"/>
    <w:tmpl w:val="7578F4D6"/>
    <w:lvl w:ilvl="0">
      <w:start w:val="1"/>
      <w:numFmt w:val="decimal"/>
      <w:lvlText w:val="%1."/>
      <w:lvlJc w:val="left"/>
      <w:pPr>
        <w:tabs>
          <w:tab w:val="num" w:pos="720"/>
        </w:tabs>
        <w:ind w:left="720" w:hanging="360"/>
      </w:pPr>
    </w:lvl>
    <w:lvl w:ilvl="1">
      <w:start w:val="1"/>
      <w:numFmt w:val="decimalFullWidth"/>
      <w:lvlText w:val="%2-"/>
      <w:lvlJc w:val="left"/>
      <w:pPr>
        <w:ind w:left="1440" w:hanging="360"/>
      </w:pPr>
      <w:rPr>
        <w:rFonts w:hint="default"/>
        <w:b w:val="0"/>
        <w:color w:val="auto"/>
        <w:sz w:val="26"/>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1B6E83"/>
    <w:multiLevelType w:val="multilevel"/>
    <w:tmpl w:val="F122574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0" w15:restartNumberingAfterBreak="0">
    <w:nsid w:val="58876DE1"/>
    <w:multiLevelType w:val="multilevel"/>
    <w:tmpl w:val="1D3A9058"/>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5E1BDF"/>
    <w:multiLevelType w:val="multilevel"/>
    <w:tmpl w:val="C88AF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582464"/>
    <w:multiLevelType w:val="hybridMultilevel"/>
    <w:tmpl w:val="CBE6C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4B410B"/>
    <w:multiLevelType w:val="multilevel"/>
    <w:tmpl w:val="1F428C20"/>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24" w15:restartNumberingAfterBreak="0">
    <w:nsid w:val="69261F4A"/>
    <w:multiLevelType w:val="multilevel"/>
    <w:tmpl w:val="06960EF0"/>
    <w:lvl w:ilvl="0">
      <w:start w:val="3"/>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25" w15:restartNumberingAfterBreak="0">
    <w:nsid w:val="6C1104C9"/>
    <w:multiLevelType w:val="hybridMultilevel"/>
    <w:tmpl w:val="9300D240"/>
    <w:lvl w:ilvl="0" w:tplc="B38204A0">
      <w:start w:val="1"/>
      <w:numFmt w:val="decimal"/>
      <w:pStyle w:val="0Reference"/>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6F956BAC"/>
    <w:multiLevelType w:val="hybridMultilevel"/>
    <w:tmpl w:val="D4567CA8"/>
    <w:lvl w:ilvl="0" w:tplc="1A4EAA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6B0EB9"/>
    <w:multiLevelType w:val="multilevel"/>
    <w:tmpl w:val="E0D84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4D14EEE"/>
    <w:multiLevelType w:val="hybridMultilevel"/>
    <w:tmpl w:val="988CBC70"/>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4A64AB"/>
    <w:multiLevelType w:val="hybridMultilevel"/>
    <w:tmpl w:val="8B8CEC1C"/>
    <w:lvl w:ilvl="0" w:tplc="AE242D1E">
      <w:start w:val="1"/>
      <w:numFmt w:val="bullet"/>
      <w:lvlText w:val=""/>
      <w:lvlJc w:val="left"/>
      <w:pPr>
        <w:tabs>
          <w:tab w:val="num" w:pos="720"/>
        </w:tabs>
        <w:ind w:left="720" w:hanging="360"/>
      </w:pPr>
      <w:rPr>
        <w:rFonts w:ascii="Wingdings" w:hAnsi="Wingdings" w:hint="default"/>
      </w:rPr>
    </w:lvl>
    <w:lvl w:ilvl="1" w:tplc="66A6660E">
      <w:start w:val="1"/>
      <w:numFmt w:val="bullet"/>
      <w:lvlText w:val=""/>
      <w:lvlJc w:val="left"/>
      <w:pPr>
        <w:tabs>
          <w:tab w:val="num" w:pos="1440"/>
        </w:tabs>
        <w:ind w:left="1440" w:hanging="360"/>
      </w:pPr>
      <w:rPr>
        <w:rFonts w:ascii="Wingdings" w:hAnsi="Wingdings" w:hint="default"/>
      </w:rPr>
    </w:lvl>
    <w:lvl w:ilvl="2" w:tplc="8E7251FC" w:tentative="1">
      <w:start w:val="1"/>
      <w:numFmt w:val="bullet"/>
      <w:lvlText w:val=""/>
      <w:lvlJc w:val="left"/>
      <w:pPr>
        <w:tabs>
          <w:tab w:val="num" w:pos="2160"/>
        </w:tabs>
        <w:ind w:left="2160" w:hanging="360"/>
      </w:pPr>
      <w:rPr>
        <w:rFonts w:ascii="Wingdings" w:hAnsi="Wingdings" w:hint="default"/>
      </w:rPr>
    </w:lvl>
    <w:lvl w:ilvl="3" w:tplc="A49447BC" w:tentative="1">
      <w:start w:val="1"/>
      <w:numFmt w:val="bullet"/>
      <w:lvlText w:val=""/>
      <w:lvlJc w:val="left"/>
      <w:pPr>
        <w:tabs>
          <w:tab w:val="num" w:pos="2880"/>
        </w:tabs>
        <w:ind w:left="2880" w:hanging="360"/>
      </w:pPr>
      <w:rPr>
        <w:rFonts w:ascii="Wingdings" w:hAnsi="Wingdings" w:hint="default"/>
      </w:rPr>
    </w:lvl>
    <w:lvl w:ilvl="4" w:tplc="651E8D12" w:tentative="1">
      <w:start w:val="1"/>
      <w:numFmt w:val="bullet"/>
      <w:lvlText w:val=""/>
      <w:lvlJc w:val="left"/>
      <w:pPr>
        <w:tabs>
          <w:tab w:val="num" w:pos="3600"/>
        </w:tabs>
        <w:ind w:left="3600" w:hanging="360"/>
      </w:pPr>
      <w:rPr>
        <w:rFonts w:ascii="Wingdings" w:hAnsi="Wingdings" w:hint="default"/>
      </w:rPr>
    </w:lvl>
    <w:lvl w:ilvl="5" w:tplc="4CA0016A" w:tentative="1">
      <w:start w:val="1"/>
      <w:numFmt w:val="bullet"/>
      <w:lvlText w:val=""/>
      <w:lvlJc w:val="left"/>
      <w:pPr>
        <w:tabs>
          <w:tab w:val="num" w:pos="4320"/>
        </w:tabs>
        <w:ind w:left="4320" w:hanging="360"/>
      </w:pPr>
      <w:rPr>
        <w:rFonts w:ascii="Wingdings" w:hAnsi="Wingdings" w:hint="default"/>
      </w:rPr>
    </w:lvl>
    <w:lvl w:ilvl="6" w:tplc="919ED60C" w:tentative="1">
      <w:start w:val="1"/>
      <w:numFmt w:val="bullet"/>
      <w:lvlText w:val=""/>
      <w:lvlJc w:val="left"/>
      <w:pPr>
        <w:tabs>
          <w:tab w:val="num" w:pos="5040"/>
        </w:tabs>
        <w:ind w:left="5040" w:hanging="360"/>
      </w:pPr>
      <w:rPr>
        <w:rFonts w:ascii="Wingdings" w:hAnsi="Wingdings" w:hint="default"/>
      </w:rPr>
    </w:lvl>
    <w:lvl w:ilvl="7" w:tplc="3202D67A" w:tentative="1">
      <w:start w:val="1"/>
      <w:numFmt w:val="bullet"/>
      <w:lvlText w:val=""/>
      <w:lvlJc w:val="left"/>
      <w:pPr>
        <w:tabs>
          <w:tab w:val="num" w:pos="5760"/>
        </w:tabs>
        <w:ind w:left="5760" w:hanging="360"/>
      </w:pPr>
      <w:rPr>
        <w:rFonts w:ascii="Wingdings" w:hAnsi="Wingdings" w:hint="default"/>
      </w:rPr>
    </w:lvl>
    <w:lvl w:ilvl="8" w:tplc="C74A07D4"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6847361"/>
    <w:multiLevelType w:val="hybridMultilevel"/>
    <w:tmpl w:val="C0F4FE70"/>
    <w:lvl w:ilvl="0" w:tplc="6AE408E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360FD9"/>
    <w:multiLevelType w:val="hybridMultilevel"/>
    <w:tmpl w:val="BD7252A6"/>
    <w:lvl w:ilvl="0" w:tplc="504E18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9"/>
  </w:num>
  <w:num w:numId="3">
    <w:abstractNumId w:val="25"/>
  </w:num>
  <w:num w:numId="4">
    <w:abstractNumId w:val="9"/>
  </w:num>
  <w:num w:numId="5">
    <w:abstractNumId w:val="15"/>
    <w:lvlOverride w:ilvl="0">
      <w:startOverride w:val="1"/>
    </w:lvlOverride>
  </w:num>
  <w:num w:numId="6">
    <w:abstractNumId w:val="25"/>
  </w:num>
  <w:num w:numId="7">
    <w:abstractNumId w:val="25"/>
  </w:num>
  <w:num w:numId="8">
    <w:abstractNumId w:val="22"/>
  </w:num>
  <w:num w:numId="9">
    <w:abstractNumId w:val="25"/>
  </w:num>
  <w:num w:numId="10">
    <w:abstractNumId w:val="25"/>
  </w:num>
  <w:num w:numId="11">
    <w:abstractNumId w:val="25"/>
  </w:num>
  <w:num w:numId="12">
    <w:abstractNumId w:val="25"/>
  </w:num>
  <w:num w:numId="13">
    <w:abstractNumId w:val="25"/>
  </w:num>
  <w:num w:numId="14">
    <w:abstractNumId w:val="25"/>
  </w:num>
  <w:num w:numId="15">
    <w:abstractNumId w:val="25"/>
  </w:num>
  <w:num w:numId="16">
    <w:abstractNumId w:val="25"/>
  </w:num>
  <w:num w:numId="17">
    <w:abstractNumId w:val="25"/>
  </w:num>
  <w:num w:numId="18">
    <w:abstractNumId w:val="2"/>
  </w:num>
  <w:num w:numId="19">
    <w:abstractNumId w:val="14"/>
  </w:num>
  <w:num w:numId="20">
    <w:abstractNumId w:val="28"/>
  </w:num>
  <w:num w:numId="21">
    <w:abstractNumId w:val="13"/>
  </w:num>
  <w:num w:numId="22">
    <w:abstractNumId w:val="3"/>
  </w:num>
  <w:num w:numId="23">
    <w:abstractNumId w:val="24"/>
  </w:num>
  <w:num w:numId="24">
    <w:abstractNumId w:val="31"/>
  </w:num>
  <w:num w:numId="25">
    <w:abstractNumId w:val="16"/>
  </w:num>
  <w:num w:numId="26">
    <w:abstractNumId w:val="11"/>
  </w:num>
  <w:num w:numId="27">
    <w:abstractNumId w:val="30"/>
  </w:num>
  <w:num w:numId="28">
    <w:abstractNumId w:val="6"/>
  </w:num>
  <w:num w:numId="29">
    <w:abstractNumId w:val="0"/>
  </w:num>
  <w:num w:numId="30">
    <w:abstractNumId w:val="26"/>
  </w:num>
  <w:num w:numId="31">
    <w:abstractNumId w:val="1"/>
  </w:num>
  <w:num w:numId="32">
    <w:abstractNumId w:val="4"/>
  </w:num>
  <w:num w:numId="33">
    <w:abstractNumId w:val="12"/>
  </w:num>
  <w:num w:numId="34">
    <w:abstractNumId w:val="5"/>
  </w:num>
  <w:num w:numId="35">
    <w:abstractNumId w:val="27"/>
  </w:num>
  <w:num w:numId="36">
    <w:abstractNumId w:val="23"/>
  </w:num>
  <w:num w:numId="37">
    <w:abstractNumId w:val="7"/>
  </w:num>
  <w:num w:numId="38">
    <w:abstractNumId w:val="19"/>
  </w:num>
  <w:num w:numId="39">
    <w:abstractNumId w:val="10"/>
  </w:num>
  <w:num w:numId="40">
    <w:abstractNumId w:val="17"/>
  </w:num>
  <w:num w:numId="41">
    <w:abstractNumId w:val="18"/>
  </w:num>
  <w:num w:numId="42">
    <w:abstractNumId w:val="20"/>
  </w:num>
  <w:num w:numId="4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activeWritingStyle w:appName="MSWord" w:lang="ar-JO" w:vendorID="64" w:dllVersion="6" w:nlCheck="1" w:checkStyle="0"/>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ar-SA" w:vendorID="64" w:dllVersion="0" w:nlCheck="1" w:checkStyle="0"/>
  <w:activeWritingStyle w:appName="MSWord" w:lang="ar-SA" w:vendorID="64" w:dllVersion="4096" w:nlCheck="1" w:checkStyle="0"/>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40BD"/>
    <w:rsid w:val="00002DEC"/>
    <w:rsid w:val="00006150"/>
    <w:rsid w:val="000076F3"/>
    <w:rsid w:val="00023100"/>
    <w:rsid w:val="00023801"/>
    <w:rsid w:val="0003145C"/>
    <w:rsid w:val="000419DB"/>
    <w:rsid w:val="0004382C"/>
    <w:rsid w:val="000509B5"/>
    <w:rsid w:val="00053694"/>
    <w:rsid w:val="0005533E"/>
    <w:rsid w:val="000736BA"/>
    <w:rsid w:val="000855AD"/>
    <w:rsid w:val="000902F6"/>
    <w:rsid w:val="00090980"/>
    <w:rsid w:val="00094DD2"/>
    <w:rsid w:val="000A3CB0"/>
    <w:rsid w:val="000B2F08"/>
    <w:rsid w:val="000B358E"/>
    <w:rsid w:val="000B5101"/>
    <w:rsid w:val="000C029F"/>
    <w:rsid w:val="000C526C"/>
    <w:rsid w:val="000D46B8"/>
    <w:rsid w:val="000D6475"/>
    <w:rsid w:val="000D6DFB"/>
    <w:rsid w:val="000D7BE3"/>
    <w:rsid w:val="000E35EC"/>
    <w:rsid w:val="000E3AEA"/>
    <w:rsid w:val="000E780E"/>
    <w:rsid w:val="000F0576"/>
    <w:rsid w:val="00103162"/>
    <w:rsid w:val="00105A5F"/>
    <w:rsid w:val="00111129"/>
    <w:rsid w:val="00112D33"/>
    <w:rsid w:val="00115E81"/>
    <w:rsid w:val="0012216B"/>
    <w:rsid w:val="00123053"/>
    <w:rsid w:val="00127AF7"/>
    <w:rsid w:val="00132FEE"/>
    <w:rsid w:val="001349A3"/>
    <w:rsid w:val="001359F2"/>
    <w:rsid w:val="001466D3"/>
    <w:rsid w:val="0015065F"/>
    <w:rsid w:val="001557BF"/>
    <w:rsid w:val="0016255F"/>
    <w:rsid w:val="00165520"/>
    <w:rsid w:val="001726B3"/>
    <w:rsid w:val="0019188C"/>
    <w:rsid w:val="00193585"/>
    <w:rsid w:val="00195A80"/>
    <w:rsid w:val="001A0658"/>
    <w:rsid w:val="001A55D4"/>
    <w:rsid w:val="001B010D"/>
    <w:rsid w:val="001C3E9B"/>
    <w:rsid w:val="001C728B"/>
    <w:rsid w:val="001D288C"/>
    <w:rsid w:val="001D4542"/>
    <w:rsid w:val="001E1740"/>
    <w:rsid w:val="001E19AF"/>
    <w:rsid w:val="001E5952"/>
    <w:rsid w:val="001F3A36"/>
    <w:rsid w:val="001F43C4"/>
    <w:rsid w:val="001F4ADB"/>
    <w:rsid w:val="002011DD"/>
    <w:rsid w:val="002070D4"/>
    <w:rsid w:val="00207FBC"/>
    <w:rsid w:val="002111B1"/>
    <w:rsid w:val="00217F28"/>
    <w:rsid w:val="00221A21"/>
    <w:rsid w:val="0022247E"/>
    <w:rsid w:val="002272B9"/>
    <w:rsid w:val="002275EE"/>
    <w:rsid w:val="00231BA2"/>
    <w:rsid w:val="00240F1C"/>
    <w:rsid w:val="00252871"/>
    <w:rsid w:val="00254ECA"/>
    <w:rsid w:val="00260579"/>
    <w:rsid w:val="0026302E"/>
    <w:rsid w:val="00264844"/>
    <w:rsid w:val="00264E43"/>
    <w:rsid w:val="00270DFC"/>
    <w:rsid w:val="002747D9"/>
    <w:rsid w:val="00284D35"/>
    <w:rsid w:val="00295439"/>
    <w:rsid w:val="002A276E"/>
    <w:rsid w:val="002B1747"/>
    <w:rsid w:val="002B299A"/>
    <w:rsid w:val="002B6132"/>
    <w:rsid w:val="002C164C"/>
    <w:rsid w:val="002C2893"/>
    <w:rsid w:val="002C34C1"/>
    <w:rsid w:val="002E4200"/>
    <w:rsid w:val="002E5AE7"/>
    <w:rsid w:val="002F0E06"/>
    <w:rsid w:val="002F4975"/>
    <w:rsid w:val="00301C7B"/>
    <w:rsid w:val="003053AE"/>
    <w:rsid w:val="00310128"/>
    <w:rsid w:val="00310FB2"/>
    <w:rsid w:val="00313161"/>
    <w:rsid w:val="00314F45"/>
    <w:rsid w:val="0031595E"/>
    <w:rsid w:val="00321203"/>
    <w:rsid w:val="003235AC"/>
    <w:rsid w:val="0032540A"/>
    <w:rsid w:val="00342ADC"/>
    <w:rsid w:val="00343B18"/>
    <w:rsid w:val="00352943"/>
    <w:rsid w:val="00353EB0"/>
    <w:rsid w:val="00370E75"/>
    <w:rsid w:val="0037370A"/>
    <w:rsid w:val="00384A87"/>
    <w:rsid w:val="00395451"/>
    <w:rsid w:val="0039660D"/>
    <w:rsid w:val="003A6DB3"/>
    <w:rsid w:val="003A6FB6"/>
    <w:rsid w:val="003B0A09"/>
    <w:rsid w:val="003B0B33"/>
    <w:rsid w:val="003B330E"/>
    <w:rsid w:val="003B77F7"/>
    <w:rsid w:val="003B7941"/>
    <w:rsid w:val="003C0F3F"/>
    <w:rsid w:val="003C1500"/>
    <w:rsid w:val="003D220F"/>
    <w:rsid w:val="003D54A6"/>
    <w:rsid w:val="003E1261"/>
    <w:rsid w:val="004015BC"/>
    <w:rsid w:val="004120EC"/>
    <w:rsid w:val="00413731"/>
    <w:rsid w:val="004157A0"/>
    <w:rsid w:val="00417644"/>
    <w:rsid w:val="00422879"/>
    <w:rsid w:val="00423FF9"/>
    <w:rsid w:val="00430377"/>
    <w:rsid w:val="00431EE2"/>
    <w:rsid w:val="00433C52"/>
    <w:rsid w:val="00435BB4"/>
    <w:rsid w:val="004367E6"/>
    <w:rsid w:val="00441562"/>
    <w:rsid w:val="004464AF"/>
    <w:rsid w:val="00446553"/>
    <w:rsid w:val="00450BAF"/>
    <w:rsid w:val="00452CB3"/>
    <w:rsid w:val="00454C8C"/>
    <w:rsid w:val="00455E52"/>
    <w:rsid w:val="0045610C"/>
    <w:rsid w:val="004738D1"/>
    <w:rsid w:val="00493B70"/>
    <w:rsid w:val="004A3B5F"/>
    <w:rsid w:val="004A4452"/>
    <w:rsid w:val="004A7C03"/>
    <w:rsid w:val="004B658C"/>
    <w:rsid w:val="004B7DB5"/>
    <w:rsid w:val="004C7A8C"/>
    <w:rsid w:val="004C7CD1"/>
    <w:rsid w:val="004D045C"/>
    <w:rsid w:val="004D63E2"/>
    <w:rsid w:val="004F453A"/>
    <w:rsid w:val="004F7040"/>
    <w:rsid w:val="004F7F42"/>
    <w:rsid w:val="00501A5F"/>
    <w:rsid w:val="00502276"/>
    <w:rsid w:val="00503815"/>
    <w:rsid w:val="005042A1"/>
    <w:rsid w:val="00521729"/>
    <w:rsid w:val="00524AF3"/>
    <w:rsid w:val="00527C81"/>
    <w:rsid w:val="0053003C"/>
    <w:rsid w:val="005301D2"/>
    <w:rsid w:val="00534C1C"/>
    <w:rsid w:val="00542760"/>
    <w:rsid w:val="005439C5"/>
    <w:rsid w:val="00550146"/>
    <w:rsid w:val="00553076"/>
    <w:rsid w:val="00555693"/>
    <w:rsid w:val="0055623A"/>
    <w:rsid w:val="00571CF5"/>
    <w:rsid w:val="00593F71"/>
    <w:rsid w:val="005B433D"/>
    <w:rsid w:val="005B4F73"/>
    <w:rsid w:val="005B5D56"/>
    <w:rsid w:val="005B71B9"/>
    <w:rsid w:val="005C2E2D"/>
    <w:rsid w:val="005C5CE3"/>
    <w:rsid w:val="005D12E6"/>
    <w:rsid w:val="005D561D"/>
    <w:rsid w:val="005D6705"/>
    <w:rsid w:val="005D7840"/>
    <w:rsid w:val="005E0A85"/>
    <w:rsid w:val="005E289F"/>
    <w:rsid w:val="005F1615"/>
    <w:rsid w:val="005F3488"/>
    <w:rsid w:val="005F4D8B"/>
    <w:rsid w:val="00602277"/>
    <w:rsid w:val="00607C67"/>
    <w:rsid w:val="00615167"/>
    <w:rsid w:val="00620A76"/>
    <w:rsid w:val="00622194"/>
    <w:rsid w:val="00623660"/>
    <w:rsid w:val="00631B9C"/>
    <w:rsid w:val="00640394"/>
    <w:rsid w:val="00640975"/>
    <w:rsid w:val="006438F1"/>
    <w:rsid w:val="0064472C"/>
    <w:rsid w:val="0064798E"/>
    <w:rsid w:val="00651C9B"/>
    <w:rsid w:val="006628C3"/>
    <w:rsid w:val="006658D8"/>
    <w:rsid w:val="00666BB4"/>
    <w:rsid w:val="00671A02"/>
    <w:rsid w:val="0067426F"/>
    <w:rsid w:val="00674846"/>
    <w:rsid w:val="006850C7"/>
    <w:rsid w:val="006855D9"/>
    <w:rsid w:val="006857F4"/>
    <w:rsid w:val="00691A5B"/>
    <w:rsid w:val="006930A5"/>
    <w:rsid w:val="00696706"/>
    <w:rsid w:val="00696B14"/>
    <w:rsid w:val="006A0E81"/>
    <w:rsid w:val="006A43A9"/>
    <w:rsid w:val="006C3BE4"/>
    <w:rsid w:val="006C4147"/>
    <w:rsid w:val="006D01DA"/>
    <w:rsid w:val="006D10B4"/>
    <w:rsid w:val="006D1734"/>
    <w:rsid w:val="006D4D8A"/>
    <w:rsid w:val="006D5D6E"/>
    <w:rsid w:val="006D7E95"/>
    <w:rsid w:val="006E1414"/>
    <w:rsid w:val="006E34D2"/>
    <w:rsid w:val="006E5A77"/>
    <w:rsid w:val="006F38CB"/>
    <w:rsid w:val="006F4B9E"/>
    <w:rsid w:val="0070639D"/>
    <w:rsid w:val="00706421"/>
    <w:rsid w:val="00711367"/>
    <w:rsid w:val="00714A45"/>
    <w:rsid w:val="00717DB7"/>
    <w:rsid w:val="0072246C"/>
    <w:rsid w:val="00724CA9"/>
    <w:rsid w:val="00726644"/>
    <w:rsid w:val="00731E73"/>
    <w:rsid w:val="00743D5E"/>
    <w:rsid w:val="007464E0"/>
    <w:rsid w:val="00760801"/>
    <w:rsid w:val="00763F04"/>
    <w:rsid w:val="00777255"/>
    <w:rsid w:val="00777572"/>
    <w:rsid w:val="00781F74"/>
    <w:rsid w:val="0078738A"/>
    <w:rsid w:val="00787A98"/>
    <w:rsid w:val="00791552"/>
    <w:rsid w:val="007958CE"/>
    <w:rsid w:val="007A1DB7"/>
    <w:rsid w:val="007A47CB"/>
    <w:rsid w:val="007B4EA6"/>
    <w:rsid w:val="007B778E"/>
    <w:rsid w:val="007C37A7"/>
    <w:rsid w:val="007D0B0B"/>
    <w:rsid w:val="007D2F22"/>
    <w:rsid w:val="007D3702"/>
    <w:rsid w:val="007E68C9"/>
    <w:rsid w:val="007E7AE6"/>
    <w:rsid w:val="007F26F1"/>
    <w:rsid w:val="007F27AC"/>
    <w:rsid w:val="007F76A4"/>
    <w:rsid w:val="008006C3"/>
    <w:rsid w:val="00805325"/>
    <w:rsid w:val="008112C4"/>
    <w:rsid w:val="008147A1"/>
    <w:rsid w:val="00814B1F"/>
    <w:rsid w:val="008168B7"/>
    <w:rsid w:val="008201D5"/>
    <w:rsid w:val="008229EF"/>
    <w:rsid w:val="0082341A"/>
    <w:rsid w:val="008275A4"/>
    <w:rsid w:val="00831D74"/>
    <w:rsid w:val="00835226"/>
    <w:rsid w:val="008408A1"/>
    <w:rsid w:val="0084595D"/>
    <w:rsid w:val="00846D3C"/>
    <w:rsid w:val="00847E64"/>
    <w:rsid w:val="0086689C"/>
    <w:rsid w:val="00867428"/>
    <w:rsid w:val="00873834"/>
    <w:rsid w:val="0087592A"/>
    <w:rsid w:val="008836C3"/>
    <w:rsid w:val="00890F85"/>
    <w:rsid w:val="0089391D"/>
    <w:rsid w:val="008942B7"/>
    <w:rsid w:val="008B2918"/>
    <w:rsid w:val="008B3962"/>
    <w:rsid w:val="008B5C04"/>
    <w:rsid w:val="008B5DC2"/>
    <w:rsid w:val="008C66FB"/>
    <w:rsid w:val="008C6A60"/>
    <w:rsid w:val="008C73F0"/>
    <w:rsid w:val="008E5632"/>
    <w:rsid w:val="008F3EEC"/>
    <w:rsid w:val="008F5F06"/>
    <w:rsid w:val="00900BAC"/>
    <w:rsid w:val="00913E17"/>
    <w:rsid w:val="00921698"/>
    <w:rsid w:val="009231DA"/>
    <w:rsid w:val="00923EBE"/>
    <w:rsid w:val="00926D67"/>
    <w:rsid w:val="00932873"/>
    <w:rsid w:val="00934D90"/>
    <w:rsid w:val="0093734E"/>
    <w:rsid w:val="0094004C"/>
    <w:rsid w:val="00941D54"/>
    <w:rsid w:val="00943439"/>
    <w:rsid w:val="00953859"/>
    <w:rsid w:val="00953BAC"/>
    <w:rsid w:val="0096659F"/>
    <w:rsid w:val="0097669F"/>
    <w:rsid w:val="0098126B"/>
    <w:rsid w:val="00985E14"/>
    <w:rsid w:val="00991B32"/>
    <w:rsid w:val="0099386C"/>
    <w:rsid w:val="00995CA3"/>
    <w:rsid w:val="009A0469"/>
    <w:rsid w:val="009A220A"/>
    <w:rsid w:val="009A551A"/>
    <w:rsid w:val="009B6EB2"/>
    <w:rsid w:val="009C0540"/>
    <w:rsid w:val="009C1529"/>
    <w:rsid w:val="009C5ADE"/>
    <w:rsid w:val="009C5F77"/>
    <w:rsid w:val="009D0788"/>
    <w:rsid w:val="009D0A4C"/>
    <w:rsid w:val="009D12FA"/>
    <w:rsid w:val="009D15C0"/>
    <w:rsid w:val="009D2068"/>
    <w:rsid w:val="009D4C75"/>
    <w:rsid w:val="009D5AF5"/>
    <w:rsid w:val="009E1B5D"/>
    <w:rsid w:val="009E1FB4"/>
    <w:rsid w:val="009E2B46"/>
    <w:rsid w:val="009E469C"/>
    <w:rsid w:val="009E6C88"/>
    <w:rsid w:val="009F3641"/>
    <w:rsid w:val="00A06464"/>
    <w:rsid w:val="00A0661A"/>
    <w:rsid w:val="00A06ECA"/>
    <w:rsid w:val="00A10DD8"/>
    <w:rsid w:val="00A13266"/>
    <w:rsid w:val="00A23EA4"/>
    <w:rsid w:val="00A26EE6"/>
    <w:rsid w:val="00A31889"/>
    <w:rsid w:val="00A340BD"/>
    <w:rsid w:val="00A36D44"/>
    <w:rsid w:val="00A40966"/>
    <w:rsid w:val="00A4297B"/>
    <w:rsid w:val="00A42D87"/>
    <w:rsid w:val="00A46561"/>
    <w:rsid w:val="00A75A8C"/>
    <w:rsid w:val="00A8135F"/>
    <w:rsid w:val="00A820C2"/>
    <w:rsid w:val="00A84C3F"/>
    <w:rsid w:val="00A95258"/>
    <w:rsid w:val="00A97D5E"/>
    <w:rsid w:val="00AA0481"/>
    <w:rsid w:val="00AA4E6A"/>
    <w:rsid w:val="00AC0948"/>
    <w:rsid w:val="00AC4822"/>
    <w:rsid w:val="00AC5995"/>
    <w:rsid w:val="00AC6D89"/>
    <w:rsid w:val="00AC76F9"/>
    <w:rsid w:val="00AE0D1E"/>
    <w:rsid w:val="00AE3328"/>
    <w:rsid w:val="00AF5A94"/>
    <w:rsid w:val="00B12176"/>
    <w:rsid w:val="00B17C2D"/>
    <w:rsid w:val="00B26D51"/>
    <w:rsid w:val="00B37BA6"/>
    <w:rsid w:val="00B44C65"/>
    <w:rsid w:val="00B4779D"/>
    <w:rsid w:val="00B52B98"/>
    <w:rsid w:val="00B53F50"/>
    <w:rsid w:val="00B62F57"/>
    <w:rsid w:val="00B70452"/>
    <w:rsid w:val="00B7347F"/>
    <w:rsid w:val="00B750F5"/>
    <w:rsid w:val="00B774B3"/>
    <w:rsid w:val="00B92356"/>
    <w:rsid w:val="00BA4BE3"/>
    <w:rsid w:val="00BB153E"/>
    <w:rsid w:val="00BC0EEA"/>
    <w:rsid w:val="00BC4D84"/>
    <w:rsid w:val="00BE03C9"/>
    <w:rsid w:val="00BF07A1"/>
    <w:rsid w:val="00BF0C5C"/>
    <w:rsid w:val="00BF463C"/>
    <w:rsid w:val="00BF4857"/>
    <w:rsid w:val="00BF4AF8"/>
    <w:rsid w:val="00BF5B61"/>
    <w:rsid w:val="00C01759"/>
    <w:rsid w:val="00C019AA"/>
    <w:rsid w:val="00C04CD2"/>
    <w:rsid w:val="00C101FB"/>
    <w:rsid w:val="00C1073E"/>
    <w:rsid w:val="00C1134B"/>
    <w:rsid w:val="00C14409"/>
    <w:rsid w:val="00C16543"/>
    <w:rsid w:val="00C22026"/>
    <w:rsid w:val="00C26694"/>
    <w:rsid w:val="00C31260"/>
    <w:rsid w:val="00C32BC3"/>
    <w:rsid w:val="00C36E8C"/>
    <w:rsid w:val="00C40E6F"/>
    <w:rsid w:val="00C51477"/>
    <w:rsid w:val="00C52485"/>
    <w:rsid w:val="00C542C2"/>
    <w:rsid w:val="00C54EB3"/>
    <w:rsid w:val="00C55200"/>
    <w:rsid w:val="00C559C4"/>
    <w:rsid w:val="00C60A24"/>
    <w:rsid w:val="00C71B22"/>
    <w:rsid w:val="00C77347"/>
    <w:rsid w:val="00C81084"/>
    <w:rsid w:val="00C82B02"/>
    <w:rsid w:val="00C85234"/>
    <w:rsid w:val="00C93ED8"/>
    <w:rsid w:val="00CA411C"/>
    <w:rsid w:val="00CA46DF"/>
    <w:rsid w:val="00CA5EA4"/>
    <w:rsid w:val="00CB21E8"/>
    <w:rsid w:val="00CB312B"/>
    <w:rsid w:val="00CC385A"/>
    <w:rsid w:val="00CC6A5D"/>
    <w:rsid w:val="00CD0F1B"/>
    <w:rsid w:val="00CD5B28"/>
    <w:rsid w:val="00CE3022"/>
    <w:rsid w:val="00CE52F8"/>
    <w:rsid w:val="00CF174B"/>
    <w:rsid w:val="00CF2CC3"/>
    <w:rsid w:val="00CF6264"/>
    <w:rsid w:val="00D001EB"/>
    <w:rsid w:val="00D0518B"/>
    <w:rsid w:val="00D11910"/>
    <w:rsid w:val="00D17527"/>
    <w:rsid w:val="00D243EA"/>
    <w:rsid w:val="00D274CE"/>
    <w:rsid w:val="00D33B1E"/>
    <w:rsid w:val="00D45BDF"/>
    <w:rsid w:val="00D538AD"/>
    <w:rsid w:val="00D554D6"/>
    <w:rsid w:val="00D6061A"/>
    <w:rsid w:val="00D63BF9"/>
    <w:rsid w:val="00D745A9"/>
    <w:rsid w:val="00D76E84"/>
    <w:rsid w:val="00D774A3"/>
    <w:rsid w:val="00D919E4"/>
    <w:rsid w:val="00D95D22"/>
    <w:rsid w:val="00DB3B41"/>
    <w:rsid w:val="00DB63A4"/>
    <w:rsid w:val="00DE30C3"/>
    <w:rsid w:val="00DE4C70"/>
    <w:rsid w:val="00DF05DA"/>
    <w:rsid w:val="00DF1EAB"/>
    <w:rsid w:val="00DF7620"/>
    <w:rsid w:val="00E07031"/>
    <w:rsid w:val="00E14EFC"/>
    <w:rsid w:val="00E151B5"/>
    <w:rsid w:val="00E1714F"/>
    <w:rsid w:val="00E238DC"/>
    <w:rsid w:val="00E33237"/>
    <w:rsid w:val="00E37952"/>
    <w:rsid w:val="00E40805"/>
    <w:rsid w:val="00E4516D"/>
    <w:rsid w:val="00E46966"/>
    <w:rsid w:val="00E54AF6"/>
    <w:rsid w:val="00E55904"/>
    <w:rsid w:val="00E56E30"/>
    <w:rsid w:val="00E61534"/>
    <w:rsid w:val="00E6180C"/>
    <w:rsid w:val="00E6354A"/>
    <w:rsid w:val="00E650C6"/>
    <w:rsid w:val="00E70147"/>
    <w:rsid w:val="00E716E5"/>
    <w:rsid w:val="00E753D1"/>
    <w:rsid w:val="00E878C1"/>
    <w:rsid w:val="00E87CD8"/>
    <w:rsid w:val="00E9487A"/>
    <w:rsid w:val="00EA5FE0"/>
    <w:rsid w:val="00EB3004"/>
    <w:rsid w:val="00EB49D1"/>
    <w:rsid w:val="00EB72E4"/>
    <w:rsid w:val="00EB73F4"/>
    <w:rsid w:val="00EB76D1"/>
    <w:rsid w:val="00ED35A3"/>
    <w:rsid w:val="00ED5836"/>
    <w:rsid w:val="00EE03AE"/>
    <w:rsid w:val="00EE23C5"/>
    <w:rsid w:val="00F05A77"/>
    <w:rsid w:val="00F1528F"/>
    <w:rsid w:val="00F15445"/>
    <w:rsid w:val="00F16B8D"/>
    <w:rsid w:val="00F21067"/>
    <w:rsid w:val="00F316FE"/>
    <w:rsid w:val="00F32938"/>
    <w:rsid w:val="00F40402"/>
    <w:rsid w:val="00F411B8"/>
    <w:rsid w:val="00F50C77"/>
    <w:rsid w:val="00F60D4D"/>
    <w:rsid w:val="00F635B0"/>
    <w:rsid w:val="00F67FE2"/>
    <w:rsid w:val="00F70C40"/>
    <w:rsid w:val="00F70DC5"/>
    <w:rsid w:val="00F71B67"/>
    <w:rsid w:val="00F71D2D"/>
    <w:rsid w:val="00F72121"/>
    <w:rsid w:val="00F80770"/>
    <w:rsid w:val="00F85464"/>
    <w:rsid w:val="00F85A97"/>
    <w:rsid w:val="00F90255"/>
    <w:rsid w:val="00F91750"/>
    <w:rsid w:val="00F91B4C"/>
    <w:rsid w:val="00F92149"/>
    <w:rsid w:val="00F97C2A"/>
    <w:rsid w:val="00FC14FD"/>
    <w:rsid w:val="00FE0A7E"/>
    <w:rsid w:val="00FE0EFE"/>
    <w:rsid w:val="00FE2CF2"/>
    <w:rsid w:val="00FE5BB8"/>
    <w:rsid w:val="00FF4189"/>
    <w:rsid w:val="00FF4B4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2E6DD0"/>
  <w15:docId w15:val="{2C5CF185-6E91-44AE-B09F-3A37E0F6B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975"/>
    <w:rPr>
      <w:rFonts w:ascii="Times New Roman" w:eastAsia="Times New Roman" w:hAnsi="Times New Roman" w:cs="Times New Roman"/>
      <w:sz w:val="24"/>
      <w:szCs w:val="24"/>
      <w:lang w:val="en-SA"/>
    </w:rPr>
  </w:style>
  <w:style w:type="paragraph" w:styleId="Heading2">
    <w:name w:val="heading 2"/>
    <w:basedOn w:val="Normal"/>
    <w:next w:val="Normal"/>
    <w:link w:val="Heading2Char"/>
    <w:uiPriority w:val="9"/>
    <w:semiHidden/>
    <w:unhideWhenUsed/>
    <w:qFormat/>
    <w:rsid w:val="00310128"/>
    <w:pPr>
      <w:keepNext/>
      <w:bidi/>
      <w:spacing w:before="240" w:after="60" w:line="276" w:lineRule="auto"/>
      <w:outlineLvl w:val="1"/>
    </w:pPr>
    <w:rPr>
      <w:rFonts w:ascii="Cambria" w:hAnsi="Cambria"/>
      <w:b/>
      <w:bCs/>
      <w:i/>
      <w:iCs/>
      <w:sz w:val="28"/>
      <w:szCs w:val="28"/>
      <w:lang w:val="x-none" w:eastAsia="x-none"/>
    </w:rPr>
  </w:style>
  <w:style w:type="paragraph" w:styleId="Heading3">
    <w:name w:val="heading 3"/>
    <w:basedOn w:val="Normal"/>
    <w:next w:val="Normal"/>
    <w:link w:val="Heading3Char"/>
    <w:uiPriority w:val="9"/>
    <w:semiHidden/>
    <w:unhideWhenUsed/>
    <w:qFormat/>
    <w:rsid w:val="00995CA3"/>
    <w:pPr>
      <w:keepNext/>
      <w:keepLines/>
      <w:spacing w:before="40"/>
      <w:outlineLvl w:val="2"/>
    </w:pPr>
    <w:rPr>
      <w:rFonts w:asciiTheme="majorHAnsi" w:eastAsiaTheme="majorEastAsia" w:hAnsiTheme="majorHAnsi" w:cstheme="majorBidi"/>
      <w:b/>
      <w:bCs/>
      <w:color w:val="243F60"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297B"/>
    <w:pPr>
      <w:tabs>
        <w:tab w:val="center" w:pos="4153"/>
        <w:tab w:val="right" w:pos="8306"/>
      </w:tabs>
    </w:pPr>
    <w:rPr>
      <w:b/>
      <w:bCs/>
      <w:sz w:val="26"/>
      <w:szCs w:val="28"/>
      <w:lang w:val="x-none" w:eastAsia="x-none"/>
    </w:rPr>
  </w:style>
  <w:style w:type="character" w:customStyle="1" w:styleId="HeaderChar">
    <w:name w:val="Header Char"/>
    <w:link w:val="Header"/>
    <w:uiPriority w:val="99"/>
    <w:rsid w:val="00A4297B"/>
    <w:rPr>
      <w:rFonts w:ascii="Times New Roman" w:eastAsia="Times New Roman" w:hAnsi="Times New Roman" w:cs="Traditional Arabic"/>
      <w:b/>
      <w:bCs/>
      <w:sz w:val="26"/>
      <w:szCs w:val="28"/>
    </w:rPr>
  </w:style>
  <w:style w:type="paragraph" w:styleId="Footer">
    <w:name w:val="footer"/>
    <w:basedOn w:val="Normal"/>
    <w:link w:val="FooterChar"/>
    <w:uiPriority w:val="99"/>
    <w:unhideWhenUsed/>
    <w:rsid w:val="00A4297B"/>
    <w:pPr>
      <w:tabs>
        <w:tab w:val="center" w:pos="4153"/>
        <w:tab w:val="right" w:pos="8306"/>
      </w:tabs>
    </w:pPr>
    <w:rPr>
      <w:b/>
      <w:bCs/>
      <w:sz w:val="26"/>
      <w:szCs w:val="28"/>
      <w:lang w:val="x-none" w:eastAsia="x-none"/>
    </w:rPr>
  </w:style>
  <w:style w:type="character" w:customStyle="1" w:styleId="FooterChar">
    <w:name w:val="Footer Char"/>
    <w:link w:val="Footer"/>
    <w:uiPriority w:val="99"/>
    <w:rsid w:val="00A4297B"/>
    <w:rPr>
      <w:rFonts w:ascii="Times New Roman" w:eastAsia="Times New Roman" w:hAnsi="Times New Roman" w:cs="Traditional Arabic"/>
      <w:b/>
      <w:bCs/>
      <w:sz w:val="26"/>
      <w:szCs w:val="28"/>
    </w:rPr>
  </w:style>
  <w:style w:type="paragraph" w:styleId="BalloonText">
    <w:name w:val="Balloon Text"/>
    <w:basedOn w:val="Normal"/>
    <w:link w:val="BalloonTextChar"/>
    <w:uiPriority w:val="99"/>
    <w:semiHidden/>
    <w:unhideWhenUsed/>
    <w:rsid w:val="00A4297B"/>
    <w:rPr>
      <w:rFonts w:ascii="Tahoma" w:hAnsi="Tahoma"/>
      <w:b/>
      <w:bCs/>
      <w:sz w:val="16"/>
      <w:szCs w:val="16"/>
      <w:lang w:val="x-none" w:eastAsia="x-none"/>
    </w:rPr>
  </w:style>
  <w:style w:type="character" w:customStyle="1" w:styleId="BalloonTextChar">
    <w:name w:val="Balloon Text Char"/>
    <w:link w:val="BalloonText"/>
    <w:uiPriority w:val="99"/>
    <w:semiHidden/>
    <w:rsid w:val="00A4297B"/>
    <w:rPr>
      <w:rFonts w:ascii="Tahoma" w:eastAsia="Times New Roman" w:hAnsi="Tahoma" w:cs="Tahoma"/>
      <w:b/>
      <w:bCs/>
      <w:sz w:val="16"/>
      <w:szCs w:val="16"/>
    </w:rPr>
  </w:style>
  <w:style w:type="character" w:customStyle="1" w:styleId="Heading2Char">
    <w:name w:val="Heading 2 Char"/>
    <w:link w:val="Heading2"/>
    <w:uiPriority w:val="9"/>
    <w:semiHidden/>
    <w:rsid w:val="00310128"/>
    <w:rPr>
      <w:rFonts w:ascii="Cambria" w:eastAsia="Times New Roman" w:hAnsi="Cambria" w:cs="Times New Roman"/>
      <w:b/>
      <w:bCs/>
      <w:i/>
      <w:iCs/>
      <w:sz w:val="28"/>
      <w:szCs w:val="28"/>
    </w:rPr>
  </w:style>
  <w:style w:type="paragraph" w:customStyle="1" w:styleId="0HeadNoToc">
    <w:name w:val="0HeadNoToc"/>
    <w:basedOn w:val="Normal"/>
    <w:rsid w:val="00310128"/>
    <w:pPr>
      <w:pBdr>
        <w:top w:val="threeDEmboss" w:sz="18" w:space="0" w:color="auto"/>
        <w:left w:val="threeDEmboss" w:sz="18" w:space="4" w:color="auto"/>
        <w:bottom w:val="threeDEngrave" w:sz="18" w:space="0" w:color="auto"/>
        <w:right w:val="threeDEngrave" w:sz="18" w:space="4" w:color="auto"/>
      </w:pBdr>
      <w:shd w:val="pct10" w:color="auto" w:fill="E6E6E6"/>
      <w:spacing w:before="120" w:after="480" w:line="360" w:lineRule="auto"/>
      <w:jc w:val="center"/>
    </w:pPr>
    <w:rPr>
      <w:rFonts w:ascii="Lucida Calligraphy" w:hAnsi="Lucida Calligraphy" w:cs="Microsoft Sans Serif"/>
      <w:b/>
      <w:i/>
      <w:sz w:val="48"/>
      <w:szCs w:val="28"/>
      <w:u w:val="double"/>
      <w:lang w:val="en-US"/>
      <w14:shadow w14:blurRad="50800" w14:dist="38100" w14:dir="2700000" w14:sx="100000" w14:sy="100000" w14:kx="0" w14:ky="0" w14:algn="tl">
        <w14:srgbClr w14:val="000000">
          <w14:alpha w14:val="60000"/>
        </w14:srgbClr>
      </w14:shadow>
    </w:rPr>
  </w:style>
  <w:style w:type="paragraph" w:customStyle="1" w:styleId="Default">
    <w:name w:val="Default"/>
    <w:link w:val="DefaultChar"/>
    <w:rsid w:val="00310128"/>
    <w:pPr>
      <w:autoSpaceDE w:val="0"/>
      <w:autoSpaceDN w:val="0"/>
      <w:adjustRightInd w:val="0"/>
    </w:pPr>
    <w:rPr>
      <w:rFonts w:ascii="Times New Roman" w:hAnsi="Times New Roman" w:cs="Times New Roman"/>
      <w:color w:val="000000"/>
      <w:sz w:val="24"/>
      <w:szCs w:val="24"/>
    </w:rPr>
  </w:style>
  <w:style w:type="paragraph" w:customStyle="1" w:styleId="ecxmsobodytext">
    <w:name w:val="ecxmsobodytext"/>
    <w:basedOn w:val="Normal"/>
    <w:rsid w:val="00310128"/>
    <w:pPr>
      <w:spacing w:after="324"/>
    </w:pPr>
    <w:rPr>
      <w:lang w:val="en-US"/>
    </w:rPr>
  </w:style>
  <w:style w:type="paragraph" w:customStyle="1" w:styleId="ecxmsonormal">
    <w:name w:val="ecxmsonormal"/>
    <w:basedOn w:val="Normal"/>
    <w:rsid w:val="00310128"/>
    <w:pPr>
      <w:spacing w:after="324"/>
    </w:pPr>
    <w:rPr>
      <w:lang w:val="en-US"/>
    </w:rPr>
  </w:style>
  <w:style w:type="paragraph" w:styleId="BodyTextIndent">
    <w:name w:val="Body Text Indent"/>
    <w:basedOn w:val="Normal"/>
    <w:link w:val="BodyTextIndentChar"/>
    <w:semiHidden/>
    <w:rsid w:val="00310128"/>
    <w:pPr>
      <w:ind w:firstLine="720"/>
      <w:jc w:val="lowKashida"/>
    </w:pPr>
    <w:rPr>
      <w:sz w:val="28"/>
      <w:lang w:val="x-none" w:eastAsia="x-none"/>
    </w:rPr>
  </w:style>
  <w:style w:type="character" w:customStyle="1" w:styleId="BodyTextIndentChar">
    <w:name w:val="Body Text Indent Char"/>
    <w:link w:val="BodyTextIndent"/>
    <w:semiHidden/>
    <w:rsid w:val="00310128"/>
    <w:rPr>
      <w:rFonts w:ascii="Times New Roman" w:eastAsia="Times New Roman" w:hAnsi="Times New Roman" w:cs="Traditional Arabic"/>
      <w:sz w:val="28"/>
      <w:szCs w:val="24"/>
    </w:rPr>
  </w:style>
  <w:style w:type="paragraph" w:customStyle="1" w:styleId="Normal-Arabic">
    <w:name w:val="Normal-Arabic"/>
    <w:basedOn w:val="Normal"/>
    <w:rsid w:val="006D01DA"/>
    <w:pPr>
      <w:bidi/>
      <w:spacing w:before="120" w:after="120" w:line="360" w:lineRule="auto"/>
      <w:ind w:firstLine="432"/>
      <w:jc w:val="both"/>
    </w:pPr>
    <w:rPr>
      <w:rFonts w:ascii="Tahoma" w:eastAsia="MS Mincho" w:hAnsi="Tahoma" w:cs="Tahoma"/>
      <w:sz w:val="28"/>
      <w:szCs w:val="28"/>
      <w:lang w:val="en-US"/>
      <w14:shadow w14:blurRad="50800" w14:dist="38100" w14:dir="2700000" w14:sx="100000" w14:sy="100000" w14:kx="0" w14:ky="0" w14:algn="tl">
        <w14:srgbClr w14:val="000000">
          <w14:alpha w14:val="60000"/>
        </w14:srgbClr>
      </w14:shadow>
    </w:rPr>
  </w:style>
  <w:style w:type="character" w:customStyle="1" w:styleId="DefaultChar">
    <w:name w:val="Default Char"/>
    <w:link w:val="Default"/>
    <w:rsid w:val="006D01DA"/>
    <w:rPr>
      <w:rFonts w:ascii="Times New Roman" w:hAnsi="Times New Roman" w:cs="Times New Roman"/>
      <w:color w:val="000000"/>
      <w:sz w:val="24"/>
      <w:szCs w:val="24"/>
      <w:lang w:bidi="ar-SA"/>
    </w:rPr>
  </w:style>
  <w:style w:type="paragraph" w:customStyle="1" w:styleId="0Reference">
    <w:name w:val="0Reference"/>
    <w:basedOn w:val="Normal"/>
    <w:rsid w:val="001D288C"/>
    <w:pPr>
      <w:numPr>
        <w:numId w:val="3"/>
      </w:numPr>
      <w:spacing w:after="240"/>
      <w:jc w:val="both"/>
    </w:pPr>
    <w:rPr>
      <w:rFonts w:ascii="Verdana" w:hAnsi="Verdana" w:cs="Andalus"/>
      <w:szCs w:val="28"/>
      <w:lang w:val="en-US"/>
    </w:rPr>
  </w:style>
  <w:style w:type="table" w:styleId="TableGrid">
    <w:name w:val="Table Grid"/>
    <w:basedOn w:val="TableNormal"/>
    <w:uiPriority w:val="59"/>
    <w:rsid w:val="009D4C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s">
    <w:name w:val="References"/>
    <w:basedOn w:val="Normal"/>
    <w:rsid w:val="00422879"/>
    <w:pPr>
      <w:numPr>
        <w:numId w:val="5"/>
      </w:numPr>
      <w:autoSpaceDE w:val="0"/>
      <w:autoSpaceDN w:val="0"/>
      <w:jc w:val="both"/>
    </w:pPr>
    <w:rPr>
      <w:sz w:val="18"/>
      <w:szCs w:val="16"/>
      <w:lang w:val="en-US"/>
    </w:rPr>
  </w:style>
  <w:style w:type="character" w:styleId="EndnoteReference">
    <w:name w:val="endnote reference"/>
    <w:semiHidden/>
    <w:rsid w:val="00422879"/>
    <w:rPr>
      <w:vertAlign w:val="superscript"/>
    </w:rPr>
  </w:style>
  <w:style w:type="character" w:customStyle="1" w:styleId="citation">
    <w:name w:val="citation"/>
    <w:rsid w:val="00A10DD8"/>
    <w:rPr>
      <w:i w:val="0"/>
      <w:iCs w:val="0"/>
    </w:rPr>
  </w:style>
  <w:style w:type="character" w:styleId="Hyperlink">
    <w:name w:val="Hyperlink"/>
    <w:uiPriority w:val="99"/>
    <w:unhideWhenUsed/>
    <w:rsid w:val="009D5AF5"/>
    <w:rPr>
      <w:color w:val="0000FF"/>
      <w:u w:val="single"/>
    </w:rPr>
  </w:style>
  <w:style w:type="paragraph" w:styleId="ListParagraph">
    <w:name w:val="List Paragraph"/>
    <w:basedOn w:val="Normal"/>
    <w:uiPriority w:val="34"/>
    <w:qFormat/>
    <w:rsid w:val="00696B14"/>
    <w:pPr>
      <w:bidi/>
      <w:spacing w:after="160" w:line="259" w:lineRule="auto"/>
      <w:ind w:left="720"/>
      <w:contextualSpacing/>
    </w:pPr>
    <w:rPr>
      <w:rFonts w:asciiTheme="minorHAnsi" w:eastAsiaTheme="minorHAnsi" w:hAnsiTheme="minorHAnsi" w:cstheme="minorBidi"/>
      <w:sz w:val="22"/>
      <w:szCs w:val="22"/>
      <w:lang w:val="en-US"/>
    </w:rPr>
  </w:style>
  <w:style w:type="paragraph" w:customStyle="1" w:styleId="mg">
    <w:name w:val="mg"/>
    <w:basedOn w:val="Normal"/>
    <w:rsid w:val="004B658C"/>
    <w:pPr>
      <w:spacing w:before="100" w:beforeAutospacing="1" w:after="100" w:afterAutospacing="1"/>
    </w:pPr>
    <w:rPr>
      <w:lang w:val="en-US"/>
    </w:rPr>
  </w:style>
  <w:style w:type="character" w:styleId="HTMLCode">
    <w:name w:val="HTML Code"/>
    <w:basedOn w:val="DefaultParagraphFont"/>
    <w:uiPriority w:val="99"/>
    <w:semiHidden/>
    <w:unhideWhenUsed/>
    <w:rsid w:val="004B658C"/>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5F3488"/>
    <w:rPr>
      <w:color w:val="605E5C"/>
      <w:shd w:val="clear" w:color="auto" w:fill="E1DFDD"/>
    </w:rPr>
  </w:style>
  <w:style w:type="character" w:styleId="FollowedHyperlink">
    <w:name w:val="FollowedHyperlink"/>
    <w:basedOn w:val="DefaultParagraphFont"/>
    <w:uiPriority w:val="99"/>
    <w:semiHidden/>
    <w:unhideWhenUsed/>
    <w:rsid w:val="005F3488"/>
    <w:rPr>
      <w:color w:val="800080" w:themeColor="followedHyperlink"/>
      <w:u w:val="single"/>
    </w:rPr>
  </w:style>
  <w:style w:type="character" w:customStyle="1" w:styleId="Heading3Char">
    <w:name w:val="Heading 3 Char"/>
    <w:basedOn w:val="DefaultParagraphFont"/>
    <w:link w:val="Heading3"/>
    <w:uiPriority w:val="9"/>
    <w:semiHidden/>
    <w:rsid w:val="00995CA3"/>
    <w:rPr>
      <w:rFonts w:asciiTheme="majorHAnsi" w:eastAsiaTheme="majorEastAsia" w:hAnsiTheme="majorHAnsi" w:cstheme="majorBidi"/>
      <w:b/>
      <w:bCs/>
      <w:color w:val="243F60" w:themeColor="accent1" w:themeShade="7F"/>
      <w:sz w:val="24"/>
      <w:szCs w:val="24"/>
    </w:rPr>
  </w:style>
  <w:style w:type="paragraph" w:customStyle="1" w:styleId="1">
    <w:name w:val="عادي1"/>
    <w:rsid w:val="00995CA3"/>
    <w:pPr>
      <w:suppressAutoHyphens/>
      <w:autoSpaceDN w:val="0"/>
      <w:bidi/>
      <w:spacing w:after="160" w:line="256" w:lineRule="auto"/>
    </w:pPr>
    <w:rPr>
      <w:rFonts w:ascii="Aptos" w:eastAsia="Aptos" w:hAnsi="Aptos"/>
      <w:kern w:val="3"/>
      <w:sz w:val="22"/>
      <w:szCs w:val="22"/>
    </w:rPr>
  </w:style>
  <w:style w:type="character" w:customStyle="1" w:styleId="10">
    <w:name w:val="خط الفقرة الافتراضي1"/>
    <w:rsid w:val="00995CA3"/>
  </w:style>
  <w:style w:type="paragraph" w:customStyle="1" w:styleId="11">
    <w:name w:val="سرد الفقرات1"/>
    <w:basedOn w:val="1"/>
    <w:rsid w:val="00995CA3"/>
    <w:pPr>
      <w:ind w:left="720"/>
      <w:contextualSpacing/>
    </w:pPr>
  </w:style>
  <w:style w:type="character" w:styleId="Strong">
    <w:name w:val="Strong"/>
    <w:basedOn w:val="DefaultParagraphFont"/>
    <w:uiPriority w:val="22"/>
    <w:qFormat/>
    <w:rsid w:val="00446553"/>
    <w:rPr>
      <w:b/>
      <w:bCs/>
    </w:rPr>
  </w:style>
  <w:style w:type="paragraph" w:styleId="HTMLPreformatted">
    <w:name w:val="HTML Preformatted"/>
    <w:basedOn w:val="Normal"/>
    <w:link w:val="HTMLPreformattedChar"/>
    <w:uiPriority w:val="99"/>
    <w:semiHidden/>
    <w:unhideWhenUsed/>
    <w:rsid w:val="006E1414"/>
    <w:rPr>
      <w:rFonts w:ascii="Consolas" w:hAnsi="Consolas" w:cs="Consolas"/>
      <w:b/>
      <w:bCs/>
      <w:sz w:val="20"/>
      <w:szCs w:val="20"/>
      <w:lang w:val="en-US"/>
    </w:rPr>
  </w:style>
  <w:style w:type="character" w:customStyle="1" w:styleId="HTMLPreformattedChar">
    <w:name w:val="HTML Preformatted Char"/>
    <w:basedOn w:val="DefaultParagraphFont"/>
    <w:link w:val="HTMLPreformatted"/>
    <w:uiPriority w:val="99"/>
    <w:semiHidden/>
    <w:rsid w:val="006E1414"/>
    <w:rPr>
      <w:rFonts w:ascii="Consolas" w:eastAsia="Times New Roman" w:hAnsi="Consolas" w:cs="Consolas"/>
      <w:b/>
      <w:bCs/>
    </w:rPr>
  </w:style>
  <w:style w:type="paragraph" w:customStyle="1" w:styleId="s4">
    <w:name w:val="s4"/>
    <w:basedOn w:val="Normal"/>
    <w:rsid w:val="00640975"/>
    <w:pPr>
      <w:spacing w:before="100" w:beforeAutospacing="1" w:after="100" w:afterAutospacing="1"/>
    </w:pPr>
  </w:style>
  <w:style w:type="character" w:customStyle="1" w:styleId="s5">
    <w:name w:val="s5"/>
    <w:basedOn w:val="DefaultParagraphFont"/>
    <w:rsid w:val="00640975"/>
  </w:style>
  <w:style w:type="character" w:customStyle="1" w:styleId="apple-converted-space">
    <w:name w:val="apple-converted-space"/>
    <w:basedOn w:val="DefaultParagraphFont"/>
    <w:rsid w:val="00640975"/>
  </w:style>
  <w:style w:type="character" w:customStyle="1" w:styleId="s2">
    <w:name w:val="s2"/>
    <w:basedOn w:val="DefaultParagraphFont"/>
    <w:rsid w:val="00640975"/>
  </w:style>
  <w:style w:type="paragraph" w:styleId="Revision">
    <w:name w:val="Revision"/>
    <w:hidden/>
    <w:uiPriority w:val="99"/>
    <w:semiHidden/>
    <w:rsid w:val="00CA411C"/>
    <w:rPr>
      <w:rFonts w:ascii="Times New Roman" w:eastAsia="Times New Roman" w:hAnsi="Times New Roman" w:cs="Times New Roman"/>
      <w:sz w:val="24"/>
      <w:szCs w:val="24"/>
      <w:lang w:val="en-SA"/>
    </w:rPr>
  </w:style>
  <w:style w:type="character" w:styleId="CommentReference">
    <w:name w:val="annotation reference"/>
    <w:basedOn w:val="DefaultParagraphFont"/>
    <w:uiPriority w:val="99"/>
    <w:semiHidden/>
    <w:unhideWhenUsed/>
    <w:rsid w:val="00CA411C"/>
    <w:rPr>
      <w:sz w:val="16"/>
      <w:szCs w:val="16"/>
    </w:rPr>
  </w:style>
  <w:style w:type="paragraph" w:styleId="CommentText">
    <w:name w:val="annotation text"/>
    <w:basedOn w:val="Normal"/>
    <w:link w:val="CommentTextChar"/>
    <w:uiPriority w:val="99"/>
    <w:semiHidden/>
    <w:unhideWhenUsed/>
    <w:rsid w:val="00CA411C"/>
    <w:rPr>
      <w:sz w:val="20"/>
      <w:szCs w:val="20"/>
    </w:rPr>
  </w:style>
  <w:style w:type="character" w:customStyle="1" w:styleId="CommentTextChar">
    <w:name w:val="Comment Text Char"/>
    <w:basedOn w:val="DefaultParagraphFont"/>
    <w:link w:val="CommentText"/>
    <w:uiPriority w:val="99"/>
    <w:semiHidden/>
    <w:rsid w:val="00CA411C"/>
    <w:rPr>
      <w:rFonts w:ascii="Times New Roman" w:eastAsia="Times New Roman" w:hAnsi="Times New Roman" w:cs="Times New Roman"/>
      <w:lang w:val="en-SA"/>
    </w:rPr>
  </w:style>
  <w:style w:type="paragraph" w:styleId="CommentSubject">
    <w:name w:val="annotation subject"/>
    <w:basedOn w:val="CommentText"/>
    <w:next w:val="CommentText"/>
    <w:link w:val="CommentSubjectChar"/>
    <w:uiPriority w:val="99"/>
    <w:semiHidden/>
    <w:unhideWhenUsed/>
    <w:rsid w:val="00CA411C"/>
    <w:rPr>
      <w:b/>
      <w:bCs/>
    </w:rPr>
  </w:style>
  <w:style w:type="character" w:customStyle="1" w:styleId="CommentSubjectChar">
    <w:name w:val="Comment Subject Char"/>
    <w:basedOn w:val="CommentTextChar"/>
    <w:link w:val="CommentSubject"/>
    <w:uiPriority w:val="99"/>
    <w:semiHidden/>
    <w:rsid w:val="00CA411C"/>
    <w:rPr>
      <w:rFonts w:ascii="Times New Roman" w:eastAsia="Times New Roman" w:hAnsi="Times New Roman" w:cs="Times New Roman"/>
      <w:b/>
      <w:bCs/>
      <w:lang w:val="en-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127925">
      <w:bodyDiv w:val="1"/>
      <w:marLeft w:val="0"/>
      <w:marRight w:val="0"/>
      <w:marTop w:val="0"/>
      <w:marBottom w:val="0"/>
      <w:divBdr>
        <w:top w:val="none" w:sz="0" w:space="0" w:color="auto"/>
        <w:left w:val="none" w:sz="0" w:space="0" w:color="auto"/>
        <w:bottom w:val="none" w:sz="0" w:space="0" w:color="auto"/>
        <w:right w:val="none" w:sz="0" w:space="0" w:color="auto"/>
      </w:divBdr>
      <w:divsChild>
        <w:div w:id="386027179">
          <w:marLeft w:val="0"/>
          <w:marRight w:val="0"/>
          <w:marTop w:val="0"/>
          <w:marBottom w:val="0"/>
          <w:divBdr>
            <w:top w:val="none" w:sz="0" w:space="0" w:color="auto"/>
            <w:left w:val="none" w:sz="0" w:space="0" w:color="auto"/>
            <w:bottom w:val="none" w:sz="0" w:space="0" w:color="auto"/>
            <w:right w:val="none" w:sz="0" w:space="0" w:color="auto"/>
          </w:divBdr>
          <w:divsChild>
            <w:div w:id="44304488">
              <w:marLeft w:val="0"/>
              <w:marRight w:val="0"/>
              <w:marTop w:val="0"/>
              <w:marBottom w:val="0"/>
              <w:divBdr>
                <w:top w:val="none" w:sz="0" w:space="0" w:color="auto"/>
                <w:left w:val="none" w:sz="0" w:space="0" w:color="auto"/>
                <w:bottom w:val="none" w:sz="0" w:space="0" w:color="auto"/>
                <w:right w:val="none" w:sz="0" w:space="0" w:color="auto"/>
              </w:divBdr>
            </w:div>
            <w:div w:id="10095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0125">
      <w:bodyDiv w:val="1"/>
      <w:marLeft w:val="0"/>
      <w:marRight w:val="0"/>
      <w:marTop w:val="0"/>
      <w:marBottom w:val="0"/>
      <w:divBdr>
        <w:top w:val="none" w:sz="0" w:space="0" w:color="auto"/>
        <w:left w:val="none" w:sz="0" w:space="0" w:color="auto"/>
        <w:bottom w:val="none" w:sz="0" w:space="0" w:color="auto"/>
        <w:right w:val="none" w:sz="0" w:space="0" w:color="auto"/>
      </w:divBdr>
      <w:divsChild>
        <w:div w:id="687633139">
          <w:marLeft w:val="0"/>
          <w:marRight w:val="0"/>
          <w:marTop w:val="0"/>
          <w:marBottom w:val="0"/>
          <w:divBdr>
            <w:top w:val="none" w:sz="0" w:space="0" w:color="auto"/>
            <w:left w:val="none" w:sz="0" w:space="0" w:color="auto"/>
            <w:bottom w:val="none" w:sz="0" w:space="0" w:color="auto"/>
            <w:right w:val="none" w:sz="0" w:space="0" w:color="auto"/>
          </w:divBdr>
          <w:divsChild>
            <w:div w:id="1846088215">
              <w:marLeft w:val="0"/>
              <w:marRight w:val="0"/>
              <w:marTop w:val="0"/>
              <w:marBottom w:val="0"/>
              <w:divBdr>
                <w:top w:val="none" w:sz="0" w:space="0" w:color="auto"/>
                <w:left w:val="none" w:sz="0" w:space="0" w:color="auto"/>
                <w:bottom w:val="none" w:sz="0" w:space="0" w:color="auto"/>
                <w:right w:val="none" w:sz="0" w:space="0" w:color="auto"/>
              </w:divBdr>
            </w:div>
            <w:div w:id="155386621">
              <w:marLeft w:val="0"/>
              <w:marRight w:val="0"/>
              <w:marTop w:val="0"/>
              <w:marBottom w:val="0"/>
              <w:divBdr>
                <w:top w:val="none" w:sz="0" w:space="0" w:color="auto"/>
                <w:left w:val="none" w:sz="0" w:space="0" w:color="auto"/>
                <w:bottom w:val="none" w:sz="0" w:space="0" w:color="auto"/>
                <w:right w:val="none" w:sz="0" w:space="0" w:color="auto"/>
              </w:divBdr>
            </w:div>
            <w:div w:id="789395512">
              <w:marLeft w:val="0"/>
              <w:marRight w:val="0"/>
              <w:marTop w:val="0"/>
              <w:marBottom w:val="0"/>
              <w:divBdr>
                <w:top w:val="none" w:sz="0" w:space="0" w:color="auto"/>
                <w:left w:val="none" w:sz="0" w:space="0" w:color="auto"/>
                <w:bottom w:val="none" w:sz="0" w:space="0" w:color="auto"/>
                <w:right w:val="none" w:sz="0" w:space="0" w:color="auto"/>
              </w:divBdr>
            </w:div>
            <w:div w:id="1168248286">
              <w:marLeft w:val="0"/>
              <w:marRight w:val="0"/>
              <w:marTop w:val="0"/>
              <w:marBottom w:val="0"/>
              <w:divBdr>
                <w:top w:val="none" w:sz="0" w:space="0" w:color="auto"/>
                <w:left w:val="none" w:sz="0" w:space="0" w:color="auto"/>
                <w:bottom w:val="none" w:sz="0" w:space="0" w:color="auto"/>
                <w:right w:val="none" w:sz="0" w:space="0" w:color="auto"/>
              </w:divBdr>
            </w:div>
            <w:div w:id="334190446">
              <w:marLeft w:val="0"/>
              <w:marRight w:val="0"/>
              <w:marTop w:val="0"/>
              <w:marBottom w:val="0"/>
              <w:divBdr>
                <w:top w:val="none" w:sz="0" w:space="0" w:color="auto"/>
                <w:left w:val="none" w:sz="0" w:space="0" w:color="auto"/>
                <w:bottom w:val="none" w:sz="0" w:space="0" w:color="auto"/>
                <w:right w:val="none" w:sz="0" w:space="0" w:color="auto"/>
              </w:divBdr>
            </w:div>
            <w:div w:id="842935448">
              <w:marLeft w:val="0"/>
              <w:marRight w:val="0"/>
              <w:marTop w:val="0"/>
              <w:marBottom w:val="0"/>
              <w:divBdr>
                <w:top w:val="none" w:sz="0" w:space="0" w:color="auto"/>
                <w:left w:val="none" w:sz="0" w:space="0" w:color="auto"/>
                <w:bottom w:val="none" w:sz="0" w:space="0" w:color="auto"/>
                <w:right w:val="none" w:sz="0" w:space="0" w:color="auto"/>
              </w:divBdr>
            </w:div>
            <w:div w:id="1162281575">
              <w:marLeft w:val="0"/>
              <w:marRight w:val="0"/>
              <w:marTop w:val="0"/>
              <w:marBottom w:val="0"/>
              <w:divBdr>
                <w:top w:val="none" w:sz="0" w:space="0" w:color="auto"/>
                <w:left w:val="none" w:sz="0" w:space="0" w:color="auto"/>
                <w:bottom w:val="none" w:sz="0" w:space="0" w:color="auto"/>
                <w:right w:val="none" w:sz="0" w:space="0" w:color="auto"/>
              </w:divBdr>
            </w:div>
            <w:div w:id="107223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6248">
      <w:bodyDiv w:val="1"/>
      <w:marLeft w:val="0"/>
      <w:marRight w:val="0"/>
      <w:marTop w:val="0"/>
      <w:marBottom w:val="0"/>
      <w:divBdr>
        <w:top w:val="none" w:sz="0" w:space="0" w:color="auto"/>
        <w:left w:val="none" w:sz="0" w:space="0" w:color="auto"/>
        <w:bottom w:val="none" w:sz="0" w:space="0" w:color="auto"/>
        <w:right w:val="none" w:sz="0" w:space="0" w:color="auto"/>
      </w:divBdr>
      <w:divsChild>
        <w:div w:id="460540082">
          <w:marLeft w:val="0"/>
          <w:marRight w:val="0"/>
          <w:marTop w:val="0"/>
          <w:marBottom w:val="0"/>
          <w:divBdr>
            <w:top w:val="none" w:sz="0" w:space="0" w:color="auto"/>
            <w:left w:val="none" w:sz="0" w:space="0" w:color="auto"/>
            <w:bottom w:val="none" w:sz="0" w:space="0" w:color="auto"/>
            <w:right w:val="none" w:sz="0" w:space="0" w:color="auto"/>
          </w:divBdr>
          <w:divsChild>
            <w:div w:id="695817411">
              <w:marLeft w:val="0"/>
              <w:marRight w:val="0"/>
              <w:marTop w:val="0"/>
              <w:marBottom w:val="0"/>
              <w:divBdr>
                <w:top w:val="none" w:sz="0" w:space="0" w:color="auto"/>
                <w:left w:val="none" w:sz="0" w:space="0" w:color="auto"/>
                <w:bottom w:val="none" w:sz="0" w:space="0" w:color="auto"/>
                <w:right w:val="none" w:sz="0" w:space="0" w:color="auto"/>
              </w:divBdr>
            </w:div>
            <w:div w:id="1526140626">
              <w:marLeft w:val="0"/>
              <w:marRight w:val="0"/>
              <w:marTop w:val="0"/>
              <w:marBottom w:val="0"/>
              <w:divBdr>
                <w:top w:val="none" w:sz="0" w:space="0" w:color="auto"/>
                <w:left w:val="none" w:sz="0" w:space="0" w:color="auto"/>
                <w:bottom w:val="none" w:sz="0" w:space="0" w:color="auto"/>
                <w:right w:val="none" w:sz="0" w:space="0" w:color="auto"/>
              </w:divBdr>
            </w:div>
            <w:div w:id="750394156">
              <w:marLeft w:val="0"/>
              <w:marRight w:val="0"/>
              <w:marTop w:val="0"/>
              <w:marBottom w:val="0"/>
              <w:divBdr>
                <w:top w:val="none" w:sz="0" w:space="0" w:color="auto"/>
                <w:left w:val="none" w:sz="0" w:space="0" w:color="auto"/>
                <w:bottom w:val="none" w:sz="0" w:space="0" w:color="auto"/>
                <w:right w:val="none" w:sz="0" w:space="0" w:color="auto"/>
              </w:divBdr>
            </w:div>
            <w:div w:id="2120753787">
              <w:marLeft w:val="0"/>
              <w:marRight w:val="0"/>
              <w:marTop w:val="0"/>
              <w:marBottom w:val="0"/>
              <w:divBdr>
                <w:top w:val="none" w:sz="0" w:space="0" w:color="auto"/>
                <w:left w:val="none" w:sz="0" w:space="0" w:color="auto"/>
                <w:bottom w:val="none" w:sz="0" w:space="0" w:color="auto"/>
                <w:right w:val="none" w:sz="0" w:space="0" w:color="auto"/>
              </w:divBdr>
            </w:div>
            <w:div w:id="1817182811">
              <w:marLeft w:val="0"/>
              <w:marRight w:val="0"/>
              <w:marTop w:val="0"/>
              <w:marBottom w:val="0"/>
              <w:divBdr>
                <w:top w:val="none" w:sz="0" w:space="0" w:color="auto"/>
                <w:left w:val="none" w:sz="0" w:space="0" w:color="auto"/>
                <w:bottom w:val="none" w:sz="0" w:space="0" w:color="auto"/>
                <w:right w:val="none" w:sz="0" w:space="0" w:color="auto"/>
              </w:divBdr>
            </w:div>
            <w:div w:id="2012875928">
              <w:marLeft w:val="0"/>
              <w:marRight w:val="0"/>
              <w:marTop w:val="0"/>
              <w:marBottom w:val="0"/>
              <w:divBdr>
                <w:top w:val="none" w:sz="0" w:space="0" w:color="auto"/>
                <w:left w:val="none" w:sz="0" w:space="0" w:color="auto"/>
                <w:bottom w:val="none" w:sz="0" w:space="0" w:color="auto"/>
                <w:right w:val="none" w:sz="0" w:space="0" w:color="auto"/>
              </w:divBdr>
            </w:div>
            <w:div w:id="999501733">
              <w:marLeft w:val="0"/>
              <w:marRight w:val="0"/>
              <w:marTop w:val="0"/>
              <w:marBottom w:val="0"/>
              <w:divBdr>
                <w:top w:val="none" w:sz="0" w:space="0" w:color="auto"/>
                <w:left w:val="none" w:sz="0" w:space="0" w:color="auto"/>
                <w:bottom w:val="none" w:sz="0" w:space="0" w:color="auto"/>
                <w:right w:val="none" w:sz="0" w:space="0" w:color="auto"/>
              </w:divBdr>
            </w:div>
            <w:div w:id="1867718409">
              <w:marLeft w:val="0"/>
              <w:marRight w:val="0"/>
              <w:marTop w:val="0"/>
              <w:marBottom w:val="0"/>
              <w:divBdr>
                <w:top w:val="none" w:sz="0" w:space="0" w:color="auto"/>
                <w:left w:val="none" w:sz="0" w:space="0" w:color="auto"/>
                <w:bottom w:val="none" w:sz="0" w:space="0" w:color="auto"/>
                <w:right w:val="none" w:sz="0" w:space="0" w:color="auto"/>
              </w:divBdr>
            </w:div>
            <w:div w:id="769011417">
              <w:marLeft w:val="0"/>
              <w:marRight w:val="0"/>
              <w:marTop w:val="0"/>
              <w:marBottom w:val="0"/>
              <w:divBdr>
                <w:top w:val="none" w:sz="0" w:space="0" w:color="auto"/>
                <w:left w:val="none" w:sz="0" w:space="0" w:color="auto"/>
                <w:bottom w:val="none" w:sz="0" w:space="0" w:color="auto"/>
                <w:right w:val="none" w:sz="0" w:space="0" w:color="auto"/>
              </w:divBdr>
            </w:div>
            <w:div w:id="1429471921">
              <w:marLeft w:val="0"/>
              <w:marRight w:val="0"/>
              <w:marTop w:val="0"/>
              <w:marBottom w:val="0"/>
              <w:divBdr>
                <w:top w:val="none" w:sz="0" w:space="0" w:color="auto"/>
                <w:left w:val="none" w:sz="0" w:space="0" w:color="auto"/>
                <w:bottom w:val="none" w:sz="0" w:space="0" w:color="auto"/>
                <w:right w:val="none" w:sz="0" w:space="0" w:color="auto"/>
              </w:divBdr>
            </w:div>
            <w:div w:id="1209420222">
              <w:marLeft w:val="0"/>
              <w:marRight w:val="0"/>
              <w:marTop w:val="0"/>
              <w:marBottom w:val="0"/>
              <w:divBdr>
                <w:top w:val="none" w:sz="0" w:space="0" w:color="auto"/>
                <w:left w:val="none" w:sz="0" w:space="0" w:color="auto"/>
                <w:bottom w:val="none" w:sz="0" w:space="0" w:color="auto"/>
                <w:right w:val="none" w:sz="0" w:space="0" w:color="auto"/>
              </w:divBdr>
            </w:div>
            <w:div w:id="150949277">
              <w:marLeft w:val="0"/>
              <w:marRight w:val="0"/>
              <w:marTop w:val="0"/>
              <w:marBottom w:val="0"/>
              <w:divBdr>
                <w:top w:val="none" w:sz="0" w:space="0" w:color="auto"/>
                <w:left w:val="none" w:sz="0" w:space="0" w:color="auto"/>
                <w:bottom w:val="none" w:sz="0" w:space="0" w:color="auto"/>
                <w:right w:val="none" w:sz="0" w:space="0" w:color="auto"/>
              </w:divBdr>
            </w:div>
            <w:div w:id="63984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1569">
      <w:bodyDiv w:val="1"/>
      <w:marLeft w:val="0"/>
      <w:marRight w:val="0"/>
      <w:marTop w:val="0"/>
      <w:marBottom w:val="0"/>
      <w:divBdr>
        <w:top w:val="none" w:sz="0" w:space="0" w:color="auto"/>
        <w:left w:val="none" w:sz="0" w:space="0" w:color="auto"/>
        <w:bottom w:val="none" w:sz="0" w:space="0" w:color="auto"/>
        <w:right w:val="none" w:sz="0" w:space="0" w:color="auto"/>
      </w:divBdr>
      <w:divsChild>
        <w:div w:id="1110009837">
          <w:marLeft w:val="0"/>
          <w:marRight w:val="0"/>
          <w:marTop w:val="0"/>
          <w:marBottom w:val="0"/>
          <w:divBdr>
            <w:top w:val="none" w:sz="0" w:space="0" w:color="auto"/>
            <w:left w:val="none" w:sz="0" w:space="0" w:color="auto"/>
            <w:bottom w:val="none" w:sz="0" w:space="0" w:color="auto"/>
            <w:right w:val="none" w:sz="0" w:space="0" w:color="auto"/>
          </w:divBdr>
          <w:divsChild>
            <w:div w:id="118961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8381">
      <w:bodyDiv w:val="1"/>
      <w:marLeft w:val="0"/>
      <w:marRight w:val="0"/>
      <w:marTop w:val="0"/>
      <w:marBottom w:val="0"/>
      <w:divBdr>
        <w:top w:val="none" w:sz="0" w:space="0" w:color="auto"/>
        <w:left w:val="none" w:sz="0" w:space="0" w:color="auto"/>
        <w:bottom w:val="none" w:sz="0" w:space="0" w:color="auto"/>
        <w:right w:val="none" w:sz="0" w:space="0" w:color="auto"/>
      </w:divBdr>
      <w:divsChild>
        <w:div w:id="966736430">
          <w:marLeft w:val="0"/>
          <w:marRight w:val="0"/>
          <w:marTop w:val="0"/>
          <w:marBottom w:val="0"/>
          <w:divBdr>
            <w:top w:val="none" w:sz="0" w:space="0" w:color="auto"/>
            <w:left w:val="none" w:sz="0" w:space="0" w:color="auto"/>
            <w:bottom w:val="none" w:sz="0" w:space="0" w:color="auto"/>
            <w:right w:val="none" w:sz="0" w:space="0" w:color="auto"/>
          </w:divBdr>
          <w:divsChild>
            <w:div w:id="1873571696">
              <w:marLeft w:val="0"/>
              <w:marRight w:val="0"/>
              <w:marTop w:val="0"/>
              <w:marBottom w:val="0"/>
              <w:divBdr>
                <w:top w:val="none" w:sz="0" w:space="0" w:color="auto"/>
                <w:left w:val="none" w:sz="0" w:space="0" w:color="auto"/>
                <w:bottom w:val="none" w:sz="0" w:space="0" w:color="auto"/>
                <w:right w:val="none" w:sz="0" w:space="0" w:color="auto"/>
              </w:divBdr>
            </w:div>
            <w:div w:id="143597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417">
      <w:bodyDiv w:val="1"/>
      <w:marLeft w:val="0"/>
      <w:marRight w:val="0"/>
      <w:marTop w:val="0"/>
      <w:marBottom w:val="0"/>
      <w:divBdr>
        <w:top w:val="none" w:sz="0" w:space="0" w:color="auto"/>
        <w:left w:val="none" w:sz="0" w:space="0" w:color="auto"/>
        <w:bottom w:val="none" w:sz="0" w:space="0" w:color="auto"/>
        <w:right w:val="none" w:sz="0" w:space="0" w:color="auto"/>
      </w:divBdr>
      <w:divsChild>
        <w:div w:id="461339894">
          <w:marLeft w:val="0"/>
          <w:marRight w:val="0"/>
          <w:marTop w:val="0"/>
          <w:marBottom w:val="0"/>
          <w:divBdr>
            <w:top w:val="none" w:sz="0" w:space="0" w:color="auto"/>
            <w:left w:val="none" w:sz="0" w:space="0" w:color="auto"/>
            <w:bottom w:val="none" w:sz="0" w:space="0" w:color="auto"/>
            <w:right w:val="none" w:sz="0" w:space="0" w:color="auto"/>
          </w:divBdr>
          <w:divsChild>
            <w:div w:id="273754790">
              <w:marLeft w:val="0"/>
              <w:marRight w:val="0"/>
              <w:marTop w:val="0"/>
              <w:marBottom w:val="0"/>
              <w:divBdr>
                <w:top w:val="none" w:sz="0" w:space="0" w:color="auto"/>
                <w:left w:val="none" w:sz="0" w:space="0" w:color="auto"/>
                <w:bottom w:val="none" w:sz="0" w:space="0" w:color="auto"/>
                <w:right w:val="none" w:sz="0" w:space="0" w:color="auto"/>
              </w:divBdr>
            </w:div>
            <w:div w:id="637494685">
              <w:marLeft w:val="0"/>
              <w:marRight w:val="0"/>
              <w:marTop w:val="0"/>
              <w:marBottom w:val="0"/>
              <w:divBdr>
                <w:top w:val="none" w:sz="0" w:space="0" w:color="auto"/>
                <w:left w:val="none" w:sz="0" w:space="0" w:color="auto"/>
                <w:bottom w:val="none" w:sz="0" w:space="0" w:color="auto"/>
                <w:right w:val="none" w:sz="0" w:space="0" w:color="auto"/>
              </w:divBdr>
            </w:div>
            <w:div w:id="187237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3876">
      <w:bodyDiv w:val="1"/>
      <w:marLeft w:val="0"/>
      <w:marRight w:val="0"/>
      <w:marTop w:val="0"/>
      <w:marBottom w:val="0"/>
      <w:divBdr>
        <w:top w:val="none" w:sz="0" w:space="0" w:color="auto"/>
        <w:left w:val="none" w:sz="0" w:space="0" w:color="auto"/>
        <w:bottom w:val="none" w:sz="0" w:space="0" w:color="auto"/>
        <w:right w:val="none" w:sz="0" w:space="0" w:color="auto"/>
      </w:divBdr>
      <w:divsChild>
        <w:div w:id="1996957642">
          <w:marLeft w:val="0"/>
          <w:marRight w:val="0"/>
          <w:marTop w:val="0"/>
          <w:marBottom w:val="0"/>
          <w:divBdr>
            <w:top w:val="none" w:sz="0" w:space="0" w:color="auto"/>
            <w:left w:val="none" w:sz="0" w:space="0" w:color="auto"/>
            <w:bottom w:val="none" w:sz="0" w:space="0" w:color="auto"/>
            <w:right w:val="none" w:sz="0" w:space="0" w:color="auto"/>
          </w:divBdr>
          <w:divsChild>
            <w:div w:id="1815834525">
              <w:marLeft w:val="0"/>
              <w:marRight w:val="0"/>
              <w:marTop w:val="0"/>
              <w:marBottom w:val="0"/>
              <w:divBdr>
                <w:top w:val="none" w:sz="0" w:space="0" w:color="auto"/>
                <w:left w:val="none" w:sz="0" w:space="0" w:color="auto"/>
                <w:bottom w:val="none" w:sz="0" w:space="0" w:color="auto"/>
                <w:right w:val="none" w:sz="0" w:space="0" w:color="auto"/>
              </w:divBdr>
            </w:div>
            <w:div w:id="160507418">
              <w:marLeft w:val="0"/>
              <w:marRight w:val="0"/>
              <w:marTop w:val="0"/>
              <w:marBottom w:val="0"/>
              <w:divBdr>
                <w:top w:val="none" w:sz="0" w:space="0" w:color="auto"/>
                <w:left w:val="none" w:sz="0" w:space="0" w:color="auto"/>
                <w:bottom w:val="none" w:sz="0" w:space="0" w:color="auto"/>
                <w:right w:val="none" w:sz="0" w:space="0" w:color="auto"/>
              </w:divBdr>
            </w:div>
            <w:div w:id="1289822741">
              <w:marLeft w:val="0"/>
              <w:marRight w:val="0"/>
              <w:marTop w:val="0"/>
              <w:marBottom w:val="0"/>
              <w:divBdr>
                <w:top w:val="none" w:sz="0" w:space="0" w:color="auto"/>
                <w:left w:val="none" w:sz="0" w:space="0" w:color="auto"/>
                <w:bottom w:val="none" w:sz="0" w:space="0" w:color="auto"/>
                <w:right w:val="none" w:sz="0" w:space="0" w:color="auto"/>
              </w:divBdr>
            </w:div>
            <w:div w:id="603460889">
              <w:marLeft w:val="0"/>
              <w:marRight w:val="0"/>
              <w:marTop w:val="0"/>
              <w:marBottom w:val="0"/>
              <w:divBdr>
                <w:top w:val="none" w:sz="0" w:space="0" w:color="auto"/>
                <w:left w:val="none" w:sz="0" w:space="0" w:color="auto"/>
                <w:bottom w:val="none" w:sz="0" w:space="0" w:color="auto"/>
                <w:right w:val="none" w:sz="0" w:space="0" w:color="auto"/>
              </w:divBdr>
            </w:div>
            <w:div w:id="1549880631">
              <w:marLeft w:val="0"/>
              <w:marRight w:val="0"/>
              <w:marTop w:val="0"/>
              <w:marBottom w:val="0"/>
              <w:divBdr>
                <w:top w:val="none" w:sz="0" w:space="0" w:color="auto"/>
                <w:left w:val="none" w:sz="0" w:space="0" w:color="auto"/>
                <w:bottom w:val="none" w:sz="0" w:space="0" w:color="auto"/>
                <w:right w:val="none" w:sz="0" w:space="0" w:color="auto"/>
              </w:divBdr>
            </w:div>
            <w:div w:id="1703050369">
              <w:marLeft w:val="0"/>
              <w:marRight w:val="0"/>
              <w:marTop w:val="0"/>
              <w:marBottom w:val="0"/>
              <w:divBdr>
                <w:top w:val="none" w:sz="0" w:space="0" w:color="auto"/>
                <w:left w:val="none" w:sz="0" w:space="0" w:color="auto"/>
                <w:bottom w:val="none" w:sz="0" w:space="0" w:color="auto"/>
                <w:right w:val="none" w:sz="0" w:space="0" w:color="auto"/>
              </w:divBdr>
            </w:div>
            <w:div w:id="2098482209">
              <w:marLeft w:val="0"/>
              <w:marRight w:val="0"/>
              <w:marTop w:val="0"/>
              <w:marBottom w:val="0"/>
              <w:divBdr>
                <w:top w:val="none" w:sz="0" w:space="0" w:color="auto"/>
                <w:left w:val="none" w:sz="0" w:space="0" w:color="auto"/>
                <w:bottom w:val="none" w:sz="0" w:space="0" w:color="auto"/>
                <w:right w:val="none" w:sz="0" w:space="0" w:color="auto"/>
              </w:divBdr>
            </w:div>
            <w:div w:id="923610227">
              <w:marLeft w:val="0"/>
              <w:marRight w:val="0"/>
              <w:marTop w:val="0"/>
              <w:marBottom w:val="0"/>
              <w:divBdr>
                <w:top w:val="none" w:sz="0" w:space="0" w:color="auto"/>
                <w:left w:val="none" w:sz="0" w:space="0" w:color="auto"/>
                <w:bottom w:val="none" w:sz="0" w:space="0" w:color="auto"/>
                <w:right w:val="none" w:sz="0" w:space="0" w:color="auto"/>
              </w:divBdr>
            </w:div>
            <w:div w:id="1301151861">
              <w:marLeft w:val="0"/>
              <w:marRight w:val="0"/>
              <w:marTop w:val="0"/>
              <w:marBottom w:val="0"/>
              <w:divBdr>
                <w:top w:val="none" w:sz="0" w:space="0" w:color="auto"/>
                <w:left w:val="none" w:sz="0" w:space="0" w:color="auto"/>
                <w:bottom w:val="none" w:sz="0" w:space="0" w:color="auto"/>
                <w:right w:val="none" w:sz="0" w:space="0" w:color="auto"/>
              </w:divBdr>
            </w:div>
            <w:div w:id="467749897">
              <w:marLeft w:val="0"/>
              <w:marRight w:val="0"/>
              <w:marTop w:val="0"/>
              <w:marBottom w:val="0"/>
              <w:divBdr>
                <w:top w:val="none" w:sz="0" w:space="0" w:color="auto"/>
                <w:left w:val="none" w:sz="0" w:space="0" w:color="auto"/>
                <w:bottom w:val="none" w:sz="0" w:space="0" w:color="auto"/>
                <w:right w:val="none" w:sz="0" w:space="0" w:color="auto"/>
              </w:divBdr>
            </w:div>
            <w:div w:id="140582784">
              <w:marLeft w:val="0"/>
              <w:marRight w:val="0"/>
              <w:marTop w:val="0"/>
              <w:marBottom w:val="0"/>
              <w:divBdr>
                <w:top w:val="none" w:sz="0" w:space="0" w:color="auto"/>
                <w:left w:val="none" w:sz="0" w:space="0" w:color="auto"/>
                <w:bottom w:val="none" w:sz="0" w:space="0" w:color="auto"/>
                <w:right w:val="none" w:sz="0" w:space="0" w:color="auto"/>
              </w:divBdr>
            </w:div>
            <w:div w:id="1881555634">
              <w:marLeft w:val="0"/>
              <w:marRight w:val="0"/>
              <w:marTop w:val="0"/>
              <w:marBottom w:val="0"/>
              <w:divBdr>
                <w:top w:val="none" w:sz="0" w:space="0" w:color="auto"/>
                <w:left w:val="none" w:sz="0" w:space="0" w:color="auto"/>
                <w:bottom w:val="none" w:sz="0" w:space="0" w:color="auto"/>
                <w:right w:val="none" w:sz="0" w:space="0" w:color="auto"/>
              </w:divBdr>
            </w:div>
            <w:div w:id="898250958">
              <w:marLeft w:val="0"/>
              <w:marRight w:val="0"/>
              <w:marTop w:val="0"/>
              <w:marBottom w:val="0"/>
              <w:divBdr>
                <w:top w:val="none" w:sz="0" w:space="0" w:color="auto"/>
                <w:left w:val="none" w:sz="0" w:space="0" w:color="auto"/>
                <w:bottom w:val="none" w:sz="0" w:space="0" w:color="auto"/>
                <w:right w:val="none" w:sz="0" w:space="0" w:color="auto"/>
              </w:divBdr>
            </w:div>
            <w:div w:id="1176074399">
              <w:marLeft w:val="0"/>
              <w:marRight w:val="0"/>
              <w:marTop w:val="0"/>
              <w:marBottom w:val="0"/>
              <w:divBdr>
                <w:top w:val="none" w:sz="0" w:space="0" w:color="auto"/>
                <w:left w:val="none" w:sz="0" w:space="0" w:color="auto"/>
                <w:bottom w:val="none" w:sz="0" w:space="0" w:color="auto"/>
                <w:right w:val="none" w:sz="0" w:space="0" w:color="auto"/>
              </w:divBdr>
            </w:div>
            <w:div w:id="426538776">
              <w:marLeft w:val="0"/>
              <w:marRight w:val="0"/>
              <w:marTop w:val="0"/>
              <w:marBottom w:val="0"/>
              <w:divBdr>
                <w:top w:val="none" w:sz="0" w:space="0" w:color="auto"/>
                <w:left w:val="none" w:sz="0" w:space="0" w:color="auto"/>
                <w:bottom w:val="none" w:sz="0" w:space="0" w:color="auto"/>
                <w:right w:val="none" w:sz="0" w:space="0" w:color="auto"/>
              </w:divBdr>
            </w:div>
            <w:div w:id="129370836">
              <w:marLeft w:val="0"/>
              <w:marRight w:val="0"/>
              <w:marTop w:val="0"/>
              <w:marBottom w:val="0"/>
              <w:divBdr>
                <w:top w:val="none" w:sz="0" w:space="0" w:color="auto"/>
                <w:left w:val="none" w:sz="0" w:space="0" w:color="auto"/>
                <w:bottom w:val="none" w:sz="0" w:space="0" w:color="auto"/>
                <w:right w:val="none" w:sz="0" w:space="0" w:color="auto"/>
              </w:divBdr>
            </w:div>
            <w:div w:id="1942948462">
              <w:marLeft w:val="0"/>
              <w:marRight w:val="0"/>
              <w:marTop w:val="0"/>
              <w:marBottom w:val="0"/>
              <w:divBdr>
                <w:top w:val="none" w:sz="0" w:space="0" w:color="auto"/>
                <w:left w:val="none" w:sz="0" w:space="0" w:color="auto"/>
                <w:bottom w:val="none" w:sz="0" w:space="0" w:color="auto"/>
                <w:right w:val="none" w:sz="0" w:space="0" w:color="auto"/>
              </w:divBdr>
            </w:div>
            <w:div w:id="659193193">
              <w:marLeft w:val="0"/>
              <w:marRight w:val="0"/>
              <w:marTop w:val="0"/>
              <w:marBottom w:val="0"/>
              <w:divBdr>
                <w:top w:val="none" w:sz="0" w:space="0" w:color="auto"/>
                <w:left w:val="none" w:sz="0" w:space="0" w:color="auto"/>
                <w:bottom w:val="none" w:sz="0" w:space="0" w:color="auto"/>
                <w:right w:val="none" w:sz="0" w:space="0" w:color="auto"/>
              </w:divBdr>
            </w:div>
            <w:div w:id="1233006010">
              <w:marLeft w:val="0"/>
              <w:marRight w:val="0"/>
              <w:marTop w:val="0"/>
              <w:marBottom w:val="0"/>
              <w:divBdr>
                <w:top w:val="none" w:sz="0" w:space="0" w:color="auto"/>
                <w:left w:val="none" w:sz="0" w:space="0" w:color="auto"/>
                <w:bottom w:val="none" w:sz="0" w:space="0" w:color="auto"/>
                <w:right w:val="none" w:sz="0" w:space="0" w:color="auto"/>
              </w:divBdr>
            </w:div>
            <w:div w:id="1254317611">
              <w:marLeft w:val="0"/>
              <w:marRight w:val="0"/>
              <w:marTop w:val="0"/>
              <w:marBottom w:val="0"/>
              <w:divBdr>
                <w:top w:val="none" w:sz="0" w:space="0" w:color="auto"/>
                <w:left w:val="none" w:sz="0" w:space="0" w:color="auto"/>
                <w:bottom w:val="none" w:sz="0" w:space="0" w:color="auto"/>
                <w:right w:val="none" w:sz="0" w:space="0" w:color="auto"/>
              </w:divBdr>
            </w:div>
            <w:div w:id="1160970783">
              <w:marLeft w:val="0"/>
              <w:marRight w:val="0"/>
              <w:marTop w:val="0"/>
              <w:marBottom w:val="0"/>
              <w:divBdr>
                <w:top w:val="none" w:sz="0" w:space="0" w:color="auto"/>
                <w:left w:val="none" w:sz="0" w:space="0" w:color="auto"/>
                <w:bottom w:val="none" w:sz="0" w:space="0" w:color="auto"/>
                <w:right w:val="none" w:sz="0" w:space="0" w:color="auto"/>
              </w:divBdr>
            </w:div>
            <w:div w:id="1963918285">
              <w:marLeft w:val="0"/>
              <w:marRight w:val="0"/>
              <w:marTop w:val="0"/>
              <w:marBottom w:val="0"/>
              <w:divBdr>
                <w:top w:val="none" w:sz="0" w:space="0" w:color="auto"/>
                <w:left w:val="none" w:sz="0" w:space="0" w:color="auto"/>
                <w:bottom w:val="none" w:sz="0" w:space="0" w:color="auto"/>
                <w:right w:val="none" w:sz="0" w:space="0" w:color="auto"/>
              </w:divBdr>
            </w:div>
            <w:div w:id="1715275965">
              <w:marLeft w:val="0"/>
              <w:marRight w:val="0"/>
              <w:marTop w:val="0"/>
              <w:marBottom w:val="0"/>
              <w:divBdr>
                <w:top w:val="none" w:sz="0" w:space="0" w:color="auto"/>
                <w:left w:val="none" w:sz="0" w:space="0" w:color="auto"/>
                <w:bottom w:val="none" w:sz="0" w:space="0" w:color="auto"/>
                <w:right w:val="none" w:sz="0" w:space="0" w:color="auto"/>
              </w:divBdr>
            </w:div>
            <w:div w:id="1020664798">
              <w:marLeft w:val="0"/>
              <w:marRight w:val="0"/>
              <w:marTop w:val="0"/>
              <w:marBottom w:val="0"/>
              <w:divBdr>
                <w:top w:val="none" w:sz="0" w:space="0" w:color="auto"/>
                <w:left w:val="none" w:sz="0" w:space="0" w:color="auto"/>
                <w:bottom w:val="none" w:sz="0" w:space="0" w:color="auto"/>
                <w:right w:val="none" w:sz="0" w:space="0" w:color="auto"/>
              </w:divBdr>
            </w:div>
            <w:div w:id="733964574">
              <w:marLeft w:val="0"/>
              <w:marRight w:val="0"/>
              <w:marTop w:val="0"/>
              <w:marBottom w:val="0"/>
              <w:divBdr>
                <w:top w:val="none" w:sz="0" w:space="0" w:color="auto"/>
                <w:left w:val="none" w:sz="0" w:space="0" w:color="auto"/>
                <w:bottom w:val="none" w:sz="0" w:space="0" w:color="auto"/>
                <w:right w:val="none" w:sz="0" w:space="0" w:color="auto"/>
              </w:divBdr>
            </w:div>
            <w:div w:id="1223327731">
              <w:marLeft w:val="0"/>
              <w:marRight w:val="0"/>
              <w:marTop w:val="0"/>
              <w:marBottom w:val="0"/>
              <w:divBdr>
                <w:top w:val="none" w:sz="0" w:space="0" w:color="auto"/>
                <w:left w:val="none" w:sz="0" w:space="0" w:color="auto"/>
                <w:bottom w:val="none" w:sz="0" w:space="0" w:color="auto"/>
                <w:right w:val="none" w:sz="0" w:space="0" w:color="auto"/>
              </w:divBdr>
            </w:div>
            <w:div w:id="1239092304">
              <w:marLeft w:val="0"/>
              <w:marRight w:val="0"/>
              <w:marTop w:val="0"/>
              <w:marBottom w:val="0"/>
              <w:divBdr>
                <w:top w:val="none" w:sz="0" w:space="0" w:color="auto"/>
                <w:left w:val="none" w:sz="0" w:space="0" w:color="auto"/>
                <w:bottom w:val="none" w:sz="0" w:space="0" w:color="auto"/>
                <w:right w:val="none" w:sz="0" w:space="0" w:color="auto"/>
              </w:divBdr>
            </w:div>
            <w:div w:id="1429279034">
              <w:marLeft w:val="0"/>
              <w:marRight w:val="0"/>
              <w:marTop w:val="0"/>
              <w:marBottom w:val="0"/>
              <w:divBdr>
                <w:top w:val="none" w:sz="0" w:space="0" w:color="auto"/>
                <w:left w:val="none" w:sz="0" w:space="0" w:color="auto"/>
                <w:bottom w:val="none" w:sz="0" w:space="0" w:color="auto"/>
                <w:right w:val="none" w:sz="0" w:space="0" w:color="auto"/>
              </w:divBdr>
            </w:div>
            <w:div w:id="2003385458">
              <w:marLeft w:val="0"/>
              <w:marRight w:val="0"/>
              <w:marTop w:val="0"/>
              <w:marBottom w:val="0"/>
              <w:divBdr>
                <w:top w:val="none" w:sz="0" w:space="0" w:color="auto"/>
                <w:left w:val="none" w:sz="0" w:space="0" w:color="auto"/>
                <w:bottom w:val="none" w:sz="0" w:space="0" w:color="auto"/>
                <w:right w:val="none" w:sz="0" w:space="0" w:color="auto"/>
              </w:divBdr>
            </w:div>
            <w:div w:id="1813324405">
              <w:marLeft w:val="0"/>
              <w:marRight w:val="0"/>
              <w:marTop w:val="0"/>
              <w:marBottom w:val="0"/>
              <w:divBdr>
                <w:top w:val="none" w:sz="0" w:space="0" w:color="auto"/>
                <w:left w:val="none" w:sz="0" w:space="0" w:color="auto"/>
                <w:bottom w:val="none" w:sz="0" w:space="0" w:color="auto"/>
                <w:right w:val="none" w:sz="0" w:space="0" w:color="auto"/>
              </w:divBdr>
            </w:div>
            <w:div w:id="111899106">
              <w:marLeft w:val="0"/>
              <w:marRight w:val="0"/>
              <w:marTop w:val="0"/>
              <w:marBottom w:val="0"/>
              <w:divBdr>
                <w:top w:val="none" w:sz="0" w:space="0" w:color="auto"/>
                <w:left w:val="none" w:sz="0" w:space="0" w:color="auto"/>
                <w:bottom w:val="none" w:sz="0" w:space="0" w:color="auto"/>
                <w:right w:val="none" w:sz="0" w:space="0" w:color="auto"/>
              </w:divBdr>
            </w:div>
            <w:div w:id="569072063">
              <w:marLeft w:val="0"/>
              <w:marRight w:val="0"/>
              <w:marTop w:val="0"/>
              <w:marBottom w:val="0"/>
              <w:divBdr>
                <w:top w:val="none" w:sz="0" w:space="0" w:color="auto"/>
                <w:left w:val="none" w:sz="0" w:space="0" w:color="auto"/>
                <w:bottom w:val="none" w:sz="0" w:space="0" w:color="auto"/>
                <w:right w:val="none" w:sz="0" w:space="0" w:color="auto"/>
              </w:divBdr>
            </w:div>
            <w:div w:id="113525505">
              <w:marLeft w:val="0"/>
              <w:marRight w:val="0"/>
              <w:marTop w:val="0"/>
              <w:marBottom w:val="0"/>
              <w:divBdr>
                <w:top w:val="none" w:sz="0" w:space="0" w:color="auto"/>
                <w:left w:val="none" w:sz="0" w:space="0" w:color="auto"/>
                <w:bottom w:val="none" w:sz="0" w:space="0" w:color="auto"/>
                <w:right w:val="none" w:sz="0" w:space="0" w:color="auto"/>
              </w:divBdr>
            </w:div>
            <w:div w:id="566574413">
              <w:marLeft w:val="0"/>
              <w:marRight w:val="0"/>
              <w:marTop w:val="0"/>
              <w:marBottom w:val="0"/>
              <w:divBdr>
                <w:top w:val="none" w:sz="0" w:space="0" w:color="auto"/>
                <w:left w:val="none" w:sz="0" w:space="0" w:color="auto"/>
                <w:bottom w:val="none" w:sz="0" w:space="0" w:color="auto"/>
                <w:right w:val="none" w:sz="0" w:space="0" w:color="auto"/>
              </w:divBdr>
            </w:div>
            <w:div w:id="1504322796">
              <w:marLeft w:val="0"/>
              <w:marRight w:val="0"/>
              <w:marTop w:val="0"/>
              <w:marBottom w:val="0"/>
              <w:divBdr>
                <w:top w:val="none" w:sz="0" w:space="0" w:color="auto"/>
                <w:left w:val="none" w:sz="0" w:space="0" w:color="auto"/>
                <w:bottom w:val="none" w:sz="0" w:space="0" w:color="auto"/>
                <w:right w:val="none" w:sz="0" w:space="0" w:color="auto"/>
              </w:divBdr>
            </w:div>
            <w:div w:id="28674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0327">
      <w:bodyDiv w:val="1"/>
      <w:marLeft w:val="0"/>
      <w:marRight w:val="0"/>
      <w:marTop w:val="0"/>
      <w:marBottom w:val="0"/>
      <w:divBdr>
        <w:top w:val="none" w:sz="0" w:space="0" w:color="auto"/>
        <w:left w:val="none" w:sz="0" w:space="0" w:color="auto"/>
        <w:bottom w:val="none" w:sz="0" w:space="0" w:color="auto"/>
        <w:right w:val="none" w:sz="0" w:space="0" w:color="auto"/>
      </w:divBdr>
      <w:divsChild>
        <w:div w:id="416707849">
          <w:marLeft w:val="1166"/>
          <w:marRight w:val="0"/>
          <w:marTop w:val="115"/>
          <w:marBottom w:val="0"/>
          <w:divBdr>
            <w:top w:val="none" w:sz="0" w:space="0" w:color="auto"/>
            <w:left w:val="none" w:sz="0" w:space="0" w:color="auto"/>
            <w:bottom w:val="none" w:sz="0" w:space="0" w:color="auto"/>
            <w:right w:val="none" w:sz="0" w:space="0" w:color="auto"/>
          </w:divBdr>
        </w:div>
        <w:div w:id="1348756231">
          <w:marLeft w:val="1166"/>
          <w:marRight w:val="0"/>
          <w:marTop w:val="115"/>
          <w:marBottom w:val="0"/>
          <w:divBdr>
            <w:top w:val="none" w:sz="0" w:space="0" w:color="auto"/>
            <w:left w:val="none" w:sz="0" w:space="0" w:color="auto"/>
            <w:bottom w:val="none" w:sz="0" w:space="0" w:color="auto"/>
            <w:right w:val="none" w:sz="0" w:space="0" w:color="auto"/>
          </w:divBdr>
        </w:div>
        <w:div w:id="1385719884">
          <w:marLeft w:val="1166"/>
          <w:marRight w:val="0"/>
          <w:marTop w:val="115"/>
          <w:marBottom w:val="0"/>
          <w:divBdr>
            <w:top w:val="none" w:sz="0" w:space="0" w:color="auto"/>
            <w:left w:val="none" w:sz="0" w:space="0" w:color="auto"/>
            <w:bottom w:val="none" w:sz="0" w:space="0" w:color="auto"/>
            <w:right w:val="none" w:sz="0" w:space="0" w:color="auto"/>
          </w:divBdr>
        </w:div>
        <w:div w:id="2048210818">
          <w:marLeft w:val="1166"/>
          <w:marRight w:val="0"/>
          <w:marTop w:val="115"/>
          <w:marBottom w:val="0"/>
          <w:divBdr>
            <w:top w:val="none" w:sz="0" w:space="0" w:color="auto"/>
            <w:left w:val="none" w:sz="0" w:space="0" w:color="auto"/>
            <w:bottom w:val="none" w:sz="0" w:space="0" w:color="auto"/>
            <w:right w:val="none" w:sz="0" w:space="0" w:color="auto"/>
          </w:divBdr>
        </w:div>
      </w:divsChild>
    </w:div>
    <w:div w:id="221261100">
      <w:bodyDiv w:val="1"/>
      <w:marLeft w:val="0"/>
      <w:marRight w:val="0"/>
      <w:marTop w:val="0"/>
      <w:marBottom w:val="0"/>
      <w:divBdr>
        <w:top w:val="none" w:sz="0" w:space="0" w:color="auto"/>
        <w:left w:val="none" w:sz="0" w:space="0" w:color="auto"/>
        <w:bottom w:val="none" w:sz="0" w:space="0" w:color="auto"/>
        <w:right w:val="none" w:sz="0" w:space="0" w:color="auto"/>
      </w:divBdr>
      <w:divsChild>
        <w:div w:id="1222713413">
          <w:marLeft w:val="0"/>
          <w:marRight w:val="0"/>
          <w:marTop w:val="0"/>
          <w:marBottom w:val="0"/>
          <w:divBdr>
            <w:top w:val="none" w:sz="0" w:space="0" w:color="auto"/>
            <w:left w:val="none" w:sz="0" w:space="0" w:color="auto"/>
            <w:bottom w:val="none" w:sz="0" w:space="0" w:color="auto"/>
            <w:right w:val="none" w:sz="0" w:space="0" w:color="auto"/>
          </w:divBdr>
          <w:divsChild>
            <w:div w:id="1173958510">
              <w:marLeft w:val="0"/>
              <w:marRight w:val="0"/>
              <w:marTop w:val="0"/>
              <w:marBottom w:val="0"/>
              <w:divBdr>
                <w:top w:val="none" w:sz="0" w:space="0" w:color="auto"/>
                <w:left w:val="none" w:sz="0" w:space="0" w:color="auto"/>
                <w:bottom w:val="none" w:sz="0" w:space="0" w:color="auto"/>
                <w:right w:val="none" w:sz="0" w:space="0" w:color="auto"/>
              </w:divBdr>
            </w:div>
            <w:div w:id="80944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73917">
      <w:bodyDiv w:val="1"/>
      <w:marLeft w:val="0"/>
      <w:marRight w:val="0"/>
      <w:marTop w:val="0"/>
      <w:marBottom w:val="0"/>
      <w:divBdr>
        <w:top w:val="none" w:sz="0" w:space="0" w:color="auto"/>
        <w:left w:val="none" w:sz="0" w:space="0" w:color="auto"/>
        <w:bottom w:val="none" w:sz="0" w:space="0" w:color="auto"/>
        <w:right w:val="none" w:sz="0" w:space="0" w:color="auto"/>
      </w:divBdr>
      <w:divsChild>
        <w:div w:id="1517042792">
          <w:marLeft w:val="0"/>
          <w:marRight w:val="0"/>
          <w:marTop w:val="0"/>
          <w:marBottom w:val="0"/>
          <w:divBdr>
            <w:top w:val="none" w:sz="0" w:space="0" w:color="auto"/>
            <w:left w:val="none" w:sz="0" w:space="0" w:color="auto"/>
            <w:bottom w:val="none" w:sz="0" w:space="0" w:color="auto"/>
            <w:right w:val="none" w:sz="0" w:space="0" w:color="auto"/>
          </w:divBdr>
          <w:divsChild>
            <w:div w:id="1314023624">
              <w:marLeft w:val="0"/>
              <w:marRight w:val="0"/>
              <w:marTop w:val="0"/>
              <w:marBottom w:val="0"/>
              <w:divBdr>
                <w:top w:val="none" w:sz="0" w:space="0" w:color="auto"/>
                <w:left w:val="none" w:sz="0" w:space="0" w:color="auto"/>
                <w:bottom w:val="none" w:sz="0" w:space="0" w:color="auto"/>
                <w:right w:val="none" w:sz="0" w:space="0" w:color="auto"/>
              </w:divBdr>
            </w:div>
            <w:div w:id="1613829432">
              <w:marLeft w:val="0"/>
              <w:marRight w:val="0"/>
              <w:marTop w:val="0"/>
              <w:marBottom w:val="0"/>
              <w:divBdr>
                <w:top w:val="none" w:sz="0" w:space="0" w:color="auto"/>
                <w:left w:val="none" w:sz="0" w:space="0" w:color="auto"/>
                <w:bottom w:val="none" w:sz="0" w:space="0" w:color="auto"/>
                <w:right w:val="none" w:sz="0" w:space="0" w:color="auto"/>
              </w:divBdr>
            </w:div>
            <w:div w:id="259946493">
              <w:marLeft w:val="0"/>
              <w:marRight w:val="0"/>
              <w:marTop w:val="0"/>
              <w:marBottom w:val="0"/>
              <w:divBdr>
                <w:top w:val="none" w:sz="0" w:space="0" w:color="auto"/>
                <w:left w:val="none" w:sz="0" w:space="0" w:color="auto"/>
                <w:bottom w:val="none" w:sz="0" w:space="0" w:color="auto"/>
                <w:right w:val="none" w:sz="0" w:space="0" w:color="auto"/>
              </w:divBdr>
            </w:div>
            <w:div w:id="1557160440">
              <w:marLeft w:val="0"/>
              <w:marRight w:val="0"/>
              <w:marTop w:val="0"/>
              <w:marBottom w:val="0"/>
              <w:divBdr>
                <w:top w:val="none" w:sz="0" w:space="0" w:color="auto"/>
                <w:left w:val="none" w:sz="0" w:space="0" w:color="auto"/>
                <w:bottom w:val="none" w:sz="0" w:space="0" w:color="auto"/>
                <w:right w:val="none" w:sz="0" w:space="0" w:color="auto"/>
              </w:divBdr>
            </w:div>
            <w:div w:id="136336028">
              <w:marLeft w:val="0"/>
              <w:marRight w:val="0"/>
              <w:marTop w:val="0"/>
              <w:marBottom w:val="0"/>
              <w:divBdr>
                <w:top w:val="none" w:sz="0" w:space="0" w:color="auto"/>
                <w:left w:val="none" w:sz="0" w:space="0" w:color="auto"/>
                <w:bottom w:val="none" w:sz="0" w:space="0" w:color="auto"/>
                <w:right w:val="none" w:sz="0" w:space="0" w:color="auto"/>
              </w:divBdr>
            </w:div>
            <w:div w:id="1531379793">
              <w:marLeft w:val="0"/>
              <w:marRight w:val="0"/>
              <w:marTop w:val="0"/>
              <w:marBottom w:val="0"/>
              <w:divBdr>
                <w:top w:val="none" w:sz="0" w:space="0" w:color="auto"/>
                <w:left w:val="none" w:sz="0" w:space="0" w:color="auto"/>
                <w:bottom w:val="none" w:sz="0" w:space="0" w:color="auto"/>
                <w:right w:val="none" w:sz="0" w:space="0" w:color="auto"/>
              </w:divBdr>
            </w:div>
            <w:div w:id="838931755">
              <w:marLeft w:val="0"/>
              <w:marRight w:val="0"/>
              <w:marTop w:val="0"/>
              <w:marBottom w:val="0"/>
              <w:divBdr>
                <w:top w:val="none" w:sz="0" w:space="0" w:color="auto"/>
                <w:left w:val="none" w:sz="0" w:space="0" w:color="auto"/>
                <w:bottom w:val="none" w:sz="0" w:space="0" w:color="auto"/>
                <w:right w:val="none" w:sz="0" w:space="0" w:color="auto"/>
              </w:divBdr>
            </w:div>
            <w:div w:id="742025108">
              <w:marLeft w:val="0"/>
              <w:marRight w:val="0"/>
              <w:marTop w:val="0"/>
              <w:marBottom w:val="0"/>
              <w:divBdr>
                <w:top w:val="none" w:sz="0" w:space="0" w:color="auto"/>
                <w:left w:val="none" w:sz="0" w:space="0" w:color="auto"/>
                <w:bottom w:val="none" w:sz="0" w:space="0" w:color="auto"/>
                <w:right w:val="none" w:sz="0" w:space="0" w:color="auto"/>
              </w:divBdr>
            </w:div>
            <w:div w:id="1313870777">
              <w:marLeft w:val="0"/>
              <w:marRight w:val="0"/>
              <w:marTop w:val="0"/>
              <w:marBottom w:val="0"/>
              <w:divBdr>
                <w:top w:val="none" w:sz="0" w:space="0" w:color="auto"/>
                <w:left w:val="none" w:sz="0" w:space="0" w:color="auto"/>
                <w:bottom w:val="none" w:sz="0" w:space="0" w:color="auto"/>
                <w:right w:val="none" w:sz="0" w:space="0" w:color="auto"/>
              </w:divBdr>
            </w:div>
            <w:div w:id="1071081220">
              <w:marLeft w:val="0"/>
              <w:marRight w:val="0"/>
              <w:marTop w:val="0"/>
              <w:marBottom w:val="0"/>
              <w:divBdr>
                <w:top w:val="none" w:sz="0" w:space="0" w:color="auto"/>
                <w:left w:val="none" w:sz="0" w:space="0" w:color="auto"/>
                <w:bottom w:val="none" w:sz="0" w:space="0" w:color="auto"/>
                <w:right w:val="none" w:sz="0" w:space="0" w:color="auto"/>
              </w:divBdr>
            </w:div>
            <w:div w:id="655381278">
              <w:marLeft w:val="0"/>
              <w:marRight w:val="0"/>
              <w:marTop w:val="0"/>
              <w:marBottom w:val="0"/>
              <w:divBdr>
                <w:top w:val="none" w:sz="0" w:space="0" w:color="auto"/>
                <w:left w:val="none" w:sz="0" w:space="0" w:color="auto"/>
                <w:bottom w:val="none" w:sz="0" w:space="0" w:color="auto"/>
                <w:right w:val="none" w:sz="0" w:space="0" w:color="auto"/>
              </w:divBdr>
            </w:div>
            <w:div w:id="1199586429">
              <w:marLeft w:val="0"/>
              <w:marRight w:val="0"/>
              <w:marTop w:val="0"/>
              <w:marBottom w:val="0"/>
              <w:divBdr>
                <w:top w:val="none" w:sz="0" w:space="0" w:color="auto"/>
                <w:left w:val="none" w:sz="0" w:space="0" w:color="auto"/>
                <w:bottom w:val="none" w:sz="0" w:space="0" w:color="auto"/>
                <w:right w:val="none" w:sz="0" w:space="0" w:color="auto"/>
              </w:divBdr>
            </w:div>
            <w:div w:id="704867040">
              <w:marLeft w:val="0"/>
              <w:marRight w:val="0"/>
              <w:marTop w:val="0"/>
              <w:marBottom w:val="0"/>
              <w:divBdr>
                <w:top w:val="none" w:sz="0" w:space="0" w:color="auto"/>
                <w:left w:val="none" w:sz="0" w:space="0" w:color="auto"/>
                <w:bottom w:val="none" w:sz="0" w:space="0" w:color="auto"/>
                <w:right w:val="none" w:sz="0" w:space="0" w:color="auto"/>
              </w:divBdr>
            </w:div>
            <w:div w:id="1220365820">
              <w:marLeft w:val="0"/>
              <w:marRight w:val="0"/>
              <w:marTop w:val="0"/>
              <w:marBottom w:val="0"/>
              <w:divBdr>
                <w:top w:val="none" w:sz="0" w:space="0" w:color="auto"/>
                <w:left w:val="none" w:sz="0" w:space="0" w:color="auto"/>
                <w:bottom w:val="none" w:sz="0" w:space="0" w:color="auto"/>
                <w:right w:val="none" w:sz="0" w:space="0" w:color="auto"/>
              </w:divBdr>
            </w:div>
            <w:div w:id="156718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569382">
      <w:bodyDiv w:val="1"/>
      <w:marLeft w:val="0"/>
      <w:marRight w:val="0"/>
      <w:marTop w:val="0"/>
      <w:marBottom w:val="0"/>
      <w:divBdr>
        <w:top w:val="none" w:sz="0" w:space="0" w:color="auto"/>
        <w:left w:val="none" w:sz="0" w:space="0" w:color="auto"/>
        <w:bottom w:val="none" w:sz="0" w:space="0" w:color="auto"/>
        <w:right w:val="none" w:sz="0" w:space="0" w:color="auto"/>
      </w:divBdr>
      <w:divsChild>
        <w:div w:id="1483276428">
          <w:marLeft w:val="0"/>
          <w:marRight w:val="0"/>
          <w:marTop w:val="0"/>
          <w:marBottom w:val="0"/>
          <w:divBdr>
            <w:top w:val="none" w:sz="0" w:space="0" w:color="auto"/>
            <w:left w:val="none" w:sz="0" w:space="0" w:color="auto"/>
            <w:bottom w:val="none" w:sz="0" w:space="0" w:color="auto"/>
            <w:right w:val="none" w:sz="0" w:space="0" w:color="auto"/>
          </w:divBdr>
          <w:divsChild>
            <w:div w:id="777259828">
              <w:marLeft w:val="0"/>
              <w:marRight w:val="0"/>
              <w:marTop w:val="0"/>
              <w:marBottom w:val="0"/>
              <w:divBdr>
                <w:top w:val="none" w:sz="0" w:space="0" w:color="auto"/>
                <w:left w:val="none" w:sz="0" w:space="0" w:color="auto"/>
                <w:bottom w:val="none" w:sz="0" w:space="0" w:color="auto"/>
                <w:right w:val="none" w:sz="0" w:space="0" w:color="auto"/>
              </w:divBdr>
            </w:div>
            <w:div w:id="1387870269">
              <w:marLeft w:val="0"/>
              <w:marRight w:val="0"/>
              <w:marTop w:val="0"/>
              <w:marBottom w:val="0"/>
              <w:divBdr>
                <w:top w:val="none" w:sz="0" w:space="0" w:color="auto"/>
                <w:left w:val="none" w:sz="0" w:space="0" w:color="auto"/>
                <w:bottom w:val="none" w:sz="0" w:space="0" w:color="auto"/>
                <w:right w:val="none" w:sz="0" w:space="0" w:color="auto"/>
              </w:divBdr>
            </w:div>
            <w:div w:id="139158610">
              <w:marLeft w:val="0"/>
              <w:marRight w:val="0"/>
              <w:marTop w:val="0"/>
              <w:marBottom w:val="0"/>
              <w:divBdr>
                <w:top w:val="none" w:sz="0" w:space="0" w:color="auto"/>
                <w:left w:val="none" w:sz="0" w:space="0" w:color="auto"/>
                <w:bottom w:val="none" w:sz="0" w:space="0" w:color="auto"/>
                <w:right w:val="none" w:sz="0" w:space="0" w:color="auto"/>
              </w:divBdr>
            </w:div>
            <w:div w:id="1238856638">
              <w:marLeft w:val="0"/>
              <w:marRight w:val="0"/>
              <w:marTop w:val="0"/>
              <w:marBottom w:val="0"/>
              <w:divBdr>
                <w:top w:val="none" w:sz="0" w:space="0" w:color="auto"/>
                <w:left w:val="none" w:sz="0" w:space="0" w:color="auto"/>
                <w:bottom w:val="none" w:sz="0" w:space="0" w:color="auto"/>
                <w:right w:val="none" w:sz="0" w:space="0" w:color="auto"/>
              </w:divBdr>
            </w:div>
            <w:div w:id="1827241563">
              <w:marLeft w:val="0"/>
              <w:marRight w:val="0"/>
              <w:marTop w:val="0"/>
              <w:marBottom w:val="0"/>
              <w:divBdr>
                <w:top w:val="none" w:sz="0" w:space="0" w:color="auto"/>
                <w:left w:val="none" w:sz="0" w:space="0" w:color="auto"/>
                <w:bottom w:val="none" w:sz="0" w:space="0" w:color="auto"/>
                <w:right w:val="none" w:sz="0" w:space="0" w:color="auto"/>
              </w:divBdr>
            </w:div>
            <w:div w:id="303239494">
              <w:marLeft w:val="0"/>
              <w:marRight w:val="0"/>
              <w:marTop w:val="0"/>
              <w:marBottom w:val="0"/>
              <w:divBdr>
                <w:top w:val="none" w:sz="0" w:space="0" w:color="auto"/>
                <w:left w:val="none" w:sz="0" w:space="0" w:color="auto"/>
                <w:bottom w:val="none" w:sz="0" w:space="0" w:color="auto"/>
                <w:right w:val="none" w:sz="0" w:space="0" w:color="auto"/>
              </w:divBdr>
            </w:div>
            <w:div w:id="722095616">
              <w:marLeft w:val="0"/>
              <w:marRight w:val="0"/>
              <w:marTop w:val="0"/>
              <w:marBottom w:val="0"/>
              <w:divBdr>
                <w:top w:val="none" w:sz="0" w:space="0" w:color="auto"/>
                <w:left w:val="none" w:sz="0" w:space="0" w:color="auto"/>
                <w:bottom w:val="none" w:sz="0" w:space="0" w:color="auto"/>
                <w:right w:val="none" w:sz="0" w:space="0" w:color="auto"/>
              </w:divBdr>
            </w:div>
            <w:div w:id="1952013035">
              <w:marLeft w:val="0"/>
              <w:marRight w:val="0"/>
              <w:marTop w:val="0"/>
              <w:marBottom w:val="0"/>
              <w:divBdr>
                <w:top w:val="none" w:sz="0" w:space="0" w:color="auto"/>
                <w:left w:val="none" w:sz="0" w:space="0" w:color="auto"/>
                <w:bottom w:val="none" w:sz="0" w:space="0" w:color="auto"/>
                <w:right w:val="none" w:sz="0" w:space="0" w:color="auto"/>
              </w:divBdr>
            </w:div>
            <w:div w:id="472723370">
              <w:marLeft w:val="0"/>
              <w:marRight w:val="0"/>
              <w:marTop w:val="0"/>
              <w:marBottom w:val="0"/>
              <w:divBdr>
                <w:top w:val="none" w:sz="0" w:space="0" w:color="auto"/>
                <w:left w:val="none" w:sz="0" w:space="0" w:color="auto"/>
                <w:bottom w:val="none" w:sz="0" w:space="0" w:color="auto"/>
                <w:right w:val="none" w:sz="0" w:space="0" w:color="auto"/>
              </w:divBdr>
            </w:div>
            <w:div w:id="303507585">
              <w:marLeft w:val="0"/>
              <w:marRight w:val="0"/>
              <w:marTop w:val="0"/>
              <w:marBottom w:val="0"/>
              <w:divBdr>
                <w:top w:val="none" w:sz="0" w:space="0" w:color="auto"/>
                <w:left w:val="none" w:sz="0" w:space="0" w:color="auto"/>
                <w:bottom w:val="none" w:sz="0" w:space="0" w:color="auto"/>
                <w:right w:val="none" w:sz="0" w:space="0" w:color="auto"/>
              </w:divBdr>
            </w:div>
            <w:div w:id="1772122563">
              <w:marLeft w:val="0"/>
              <w:marRight w:val="0"/>
              <w:marTop w:val="0"/>
              <w:marBottom w:val="0"/>
              <w:divBdr>
                <w:top w:val="none" w:sz="0" w:space="0" w:color="auto"/>
                <w:left w:val="none" w:sz="0" w:space="0" w:color="auto"/>
                <w:bottom w:val="none" w:sz="0" w:space="0" w:color="auto"/>
                <w:right w:val="none" w:sz="0" w:space="0" w:color="auto"/>
              </w:divBdr>
            </w:div>
            <w:div w:id="2142116774">
              <w:marLeft w:val="0"/>
              <w:marRight w:val="0"/>
              <w:marTop w:val="0"/>
              <w:marBottom w:val="0"/>
              <w:divBdr>
                <w:top w:val="none" w:sz="0" w:space="0" w:color="auto"/>
                <w:left w:val="none" w:sz="0" w:space="0" w:color="auto"/>
                <w:bottom w:val="none" w:sz="0" w:space="0" w:color="auto"/>
                <w:right w:val="none" w:sz="0" w:space="0" w:color="auto"/>
              </w:divBdr>
            </w:div>
            <w:div w:id="1068115566">
              <w:marLeft w:val="0"/>
              <w:marRight w:val="0"/>
              <w:marTop w:val="0"/>
              <w:marBottom w:val="0"/>
              <w:divBdr>
                <w:top w:val="none" w:sz="0" w:space="0" w:color="auto"/>
                <w:left w:val="none" w:sz="0" w:space="0" w:color="auto"/>
                <w:bottom w:val="none" w:sz="0" w:space="0" w:color="auto"/>
                <w:right w:val="none" w:sz="0" w:space="0" w:color="auto"/>
              </w:divBdr>
            </w:div>
            <w:div w:id="1253515233">
              <w:marLeft w:val="0"/>
              <w:marRight w:val="0"/>
              <w:marTop w:val="0"/>
              <w:marBottom w:val="0"/>
              <w:divBdr>
                <w:top w:val="none" w:sz="0" w:space="0" w:color="auto"/>
                <w:left w:val="none" w:sz="0" w:space="0" w:color="auto"/>
                <w:bottom w:val="none" w:sz="0" w:space="0" w:color="auto"/>
                <w:right w:val="none" w:sz="0" w:space="0" w:color="auto"/>
              </w:divBdr>
            </w:div>
            <w:div w:id="409428729">
              <w:marLeft w:val="0"/>
              <w:marRight w:val="0"/>
              <w:marTop w:val="0"/>
              <w:marBottom w:val="0"/>
              <w:divBdr>
                <w:top w:val="none" w:sz="0" w:space="0" w:color="auto"/>
                <w:left w:val="none" w:sz="0" w:space="0" w:color="auto"/>
                <w:bottom w:val="none" w:sz="0" w:space="0" w:color="auto"/>
                <w:right w:val="none" w:sz="0" w:space="0" w:color="auto"/>
              </w:divBdr>
            </w:div>
            <w:div w:id="549069940">
              <w:marLeft w:val="0"/>
              <w:marRight w:val="0"/>
              <w:marTop w:val="0"/>
              <w:marBottom w:val="0"/>
              <w:divBdr>
                <w:top w:val="none" w:sz="0" w:space="0" w:color="auto"/>
                <w:left w:val="none" w:sz="0" w:space="0" w:color="auto"/>
                <w:bottom w:val="none" w:sz="0" w:space="0" w:color="auto"/>
                <w:right w:val="none" w:sz="0" w:space="0" w:color="auto"/>
              </w:divBdr>
            </w:div>
            <w:div w:id="2072314005">
              <w:marLeft w:val="0"/>
              <w:marRight w:val="0"/>
              <w:marTop w:val="0"/>
              <w:marBottom w:val="0"/>
              <w:divBdr>
                <w:top w:val="none" w:sz="0" w:space="0" w:color="auto"/>
                <w:left w:val="none" w:sz="0" w:space="0" w:color="auto"/>
                <w:bottom w:val="none" w:sz="0" w:space="0" w:color="auto"/>
                <w:right w:val="none" w:sz="0" w:space="0" w:color="auto"/>
              </w:divBdr>
            </w:div>
            <w:div w:id="1823932877">
              <w:marLeft w:val="0"/>
              <w:marRight w:val="0"/>
              <w:marTop w:val="0"/>
              <w:marBottom w:val="0"/>
              <w:divBdr>
                <w:top w:val="none" w:sz="0" w:space="0" w:color="auto"/>
                <w:left w:val="none" w:sz="0" w:space="0" w:color="auto"/>
                <w:bottom w:val="none" w:sz="0" w:space="0" w:color="auto"/>
                <w:right w:val="none" w:sz="0" w:space="0" w:color="auto"/>
              </w:divBdr>
            </w:div>
            <w:div w:id="437217136">
              <w:marLeft w:val="0"/>
              <w:marRight w:val="0"/>
              <w:marTop w:val="0"/>
              <w:marBottom w:val="0"/>
              <w:divBdr>
                <w:top w:val="none" w:sz="0" w:space="0" w:color="auto"/>
                <w:left w:val="none" w:sz="0" w:space="0" w:color="auto"/>
                <w:bottom w:val="none" w:sz="0" w:space="0" w:color="auto"/>
                <w:right w:val="none" w:sz="0" w:space="0" w:color="auto"/>
              </w:divBdr>
            </w:div>
            <w:div w:id="1707094423">
              <w:marLeft w:val="0"/>
              <w:marRight w:val="0"/>
              <w:marTop w:val="0"/>
              <w:marBottom w:val="0"/>
              <w:divBdr>
                <w:top w:val="none" w:sz="0" w:space="0" w:color="auto"/>
                <w:left w:val="none" w:sz="0" w:space="0" w:color="auto"/>
                <w:bottom w:val="none" w:sz="0" w:space="0" w:color="auto"/>
                <w:right w:val="none" w:sz="0" w:space="0" w:color="auto"/>
              </w:divBdr>
            </w:div>
            <w:div w:id="2116169967">
              <w:marLeft w:val="0"/>
              <w:marRight w:val="0"/>
              <w:marTop w:val="0"/>
              <w:marBottom w:val="0"/>
              <w:divBdr>
                <w:top w:val="none" w:sz="0" w:space="0" w:color="auto"/>
                <w:left w:val="none" w:sz="0" w:space="0" w:color="auto"/>
                <w:bottom w:val="none" w:sz="0" w:space="0" w:color="auto"/>
                <w:right w:val="none" w:sz="0" w:space="0" w:color="auto"/>
              </w:divBdr>
            </w:div>
            <w:div w:id="1241866251">
              <w:marLeft w:val="0"/>
              <w:marRight w:val="0"/>
              <w:marTop w:val="0"/>
              <w:marBottom w:val="0"/>
              <w:divBdr>
                <w:top w:val="none" w:sz="0" w:space="0" w:color="auto"/>
                <w:left w:val="none" w:sz="0" w:space="0" w:color="auto"/>
                <w:bottom w:val="none" w:sz="0" w:space="0" w:color="auto"/>
                <w:right w:val="none" w:sz="0" w:space="0" w:color="auto"/>
              </w:divBdr>
            </w:div>
            <w:div w:id="750586685">
              <w:marLeft w:val="0"/>
              <w:marRight w:val="0"/>
              <w:marTop w:val="0"/>
              <w:marBottom w:val="0"/>
              <w:divBdr>
                <w:top w:val="none" w:sz="0" w:space="0" w:color="auto"/>
                <w:left w:val="none" w:sz="0" w:space="0" w:color="auto"/>
                <w:bottom w:val="none" w:sz="0" w:space="0" w:color="auto"/>
                <w:right w:val="none" w:sz="0" w:space="0" w:color="auto"/>
              </w:divBdr>
            </w:div>
            <w:div w:id="850952108">
              <w:marLeft w:val="0"/>
              <w:marRight w:val="0"/>
              <w:marTop w:val="0"/>
              <w:marBottom w:val="0"/>
              <w:divBdr>
                <w:top w:val="none" w:sz="0" w:space="0" w:color="auto"/>
                <w:left w:val="none" w:sz="0" w:space="0" w:color="auto"/>
                <w:bottom w:val="none" w:sz="0" w:space="0" w:color="auto"/>
                <w:right w:val="none" w:sz="0" w:space="0" w:color="auto"/>
              </w:divBdr>
            </w:div>
            <w:div w:id="688338003">
              <w:marLeft w:val="0"/>
              <w:marRight w:val="0"/>
              <w:marTop w:val="0"/>
              <w:marBottom w:val="0"/>
              <w:divBdr>
                <w:top w:val="none" w:sz="0" w:space="0" w:color="auto"/>
                <w:left w:val="none" w:sz="0" w:space="0" w:color="auto"/>
                <w:bottom w:val="none" w:sz="0" w:space="0" w:color="auto"/>
                <w:right w:val="none" w:sz="0" w:space="0" w:color="auto"/>
              </w:divBdr>
            </w:div>
            <w:div w:id="1593732571">
              <w:marLeft w:val="0"/>
              <w:marRight w:val="0"/>
              <w:marTop w:val="0"/>
              <w:marBottom w:val="0"/>
              <w:divBdr>
                <w:top w:val="none" w:sz="0" w:space="0" w:color="auto"/>
                <w:left w:val="none" w:sz="0" w:space="0" w:color="auto"/>
                <w:bottom w:val="none" w:sz="0" w:space="0" w:color="auto"/>
                <w:right w:val="none" w:sz="0" w:space="0" w:color="auto"/>
              </w:divBdr>
            </w:div>
            <w:div w:id="3095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23381">
      <w:bodyDiv w:val="1"/>
      <w:marLeft w:val="0"/>
      <w:marRight w:val="0"/>
      <w:marTop w:val="0"/>
      <w:marBottom w:val="0"/>
      <w:divBdr>
        <w:top w:val="none" w:sz="0" w:space="0" w:color="auto"/>
        <w:left w:val="none" w:sz="0" w:space="0" w:color="auto"/>
        <w:bottom w:val="none" w:sz="0" w:space="0" w:color="auto"/>
        <w:right w:val="none" w:sz="0" w:space="0" w:color="auto"/>
      </w:divBdr>
      <w:divsChild>
        <w:div w:id="383214142">
          <w:marLeft w:val="0"/>
          <w:marRight w:val="0"/>
          <w:marTop w:val="0"/>
          <w:marBottom w:val="0"/>
          <w:divBdr>
            <w:top w:val="none" w:sz="0" w:space="0" w:color="auto"/>
            <w:left w:val="none" w:sz="0" w:space="0" w:color="auto"/>
            <w:bottom w:val="none" w:sz="0" w:space="0" w:color="auto"/>
            <w:right w:val="none" w:sz="0" w:space="0" w:color="auto"/>
          </w:divBdr>
          <w:divsChild>
            <w:div w:id="1603297252">
              <w:marLeft w:val="0"/>
              <w:marRight w:val="0"/>
              <w:marTop w:val="0"/>
              <w:marBottom w:val="0"/>
              <w:divBdr>
                <w:top w:val="none" w:sz="0" w:space="0" w:color="auto"/>
                <w:left w:val="none" w:sz="0" w:space="0" w:color="auto"/>
                <w:bottom w:val="none" w:sz="0" w:space="0" w:color="auto"/>
                <w:right w:val="none" w:sz="0" w:space="0" w:color="auto"/>
              </w:divBdr>
            </w:div>
            <w:div w:id="1456366453">
              <w:marLeft w:val="0"/>
              <w:marRight w:val="0"/>
              <w:marTop w:val="0"/>
              <w:marBottom w:val="0"/>
              <w:divBdr>
                <w:top w:val="none" w:sz="0" w:space="0" w:color="auto"/>
                <w:left w:val="none" w:sz="0" w:space="0" w:color="auto"/>
                <w:bottom w:val="none" w:sz="0" w:space="0" w:color="auto"/>
                <w:right w:val="none" w:sz="0" w:space="0" w:color="auto"/>
              </w:divBdr>
            </w:div>
            <w:div w:id="593053855">
              <w:marLeft w:val="0"/>
              <w:marRight w:val="0"/>
              <w:marTop w:val="0"/>
              <w:marBottom w:val="0"/>
              <w:divBdr>
                <w:top w:val="none" w:sz="0" w:space="0" w:color="auto"/>
                <w:left w:val="none" w:sz="0" w:space="0" w:color="auto"/>
                <w:bottom w:val="none" w:sz="0" w:space="0" w:color="auto"/>
                <w:right w:val="none" w:sz="0" w:space="0" w:color="auto"/>
              </w:divBdr>
            </w:div>
            <w:div w:id="670370203">
              <w:marLeft w:val="0"/>
              <w:marRight w:val="0"/>
              <w:marTop w:val="0"/>
              <w:marBottom w:val="0"/>
              <w:divBdr>
                <w:top w:val="none" w:sz="0" w:space="0" w:color="auto"/>
                <w:left w:val="none" w:sz="0" w:space="0" w:color="auto"/>
                <w:bottom w:val="none" w:sz="0" w:space="0" w:color="auto"/>
                <w:right w:val="none" w:sz="0" w:space="0" w:color="auto"/>
              </w:divBdr>
            </w:div>
            <w:div w:id="380910061">
              <w:marLeft w:val="0"/>
              <w:marRight w:val="0"/>
              <w:marTop w:val="0"/>
              <w:marBottom w:val="0"/>
              <w:divBdr>
                <w:top w:val="none" w:sz="0" w:space="0" w:color="auto"/>
                <w:left w:val="none" w:sz="0" w:space="0" w:color="auto"/>
                <w:bottom w:val="none" w:sz="0" w:space="0" w:color="auto"/>
                <w:right w:val="none" w:sz="0" w:space="0" w:color="auto"/>
              </w:divBdr>
            </w:div>
            <w:div w:id="1648586506">
              <w:marLeft w:val="0"/>
              <w:marRight w:val="0"/>
              <w:marTop w:val="0"/>
              <w:marBottom w:val="0"/>
              <w:divBdr>
                <w:top w:val="none" w:sz="0" w:space="0" w:color="auto"/>
                <w:left w:val="none" w:sz="0" w:space="0" w:color="auto"/>
                <w:bottom w:val="none" w:sz="0" w:space="0" w:color="auto"/>
                <w:right w:val="none" w:sz="0" w:space="0" w:color="auto"/>
              </w:divBdr>
            </w:div>
            <w:div w:id="1967613053">
              <w:marLeft w:val="0"/>
              <w:marRight w:val="0"/>
              <w:marTop w:val="0"/>
              <w:marBottom w:val="0"/>
              <w:divBdr>
                <w:top w:val="none" w:sz="0" w:space="0" w:color="auto"/>
                <w:left w:val="none" w:sz="0" w:space="0" w:color="auto"/>
                <w:bottom w:val="none" w:sz="0" w:space="0" w:color="auto"/>
                <w:right w:val="none" w:sz="0" w:space="0" w:color="auto"/>
              </w:divBdr>
            </w:div>
            <w:div w:id="795756993">
              <w:marLeft w:val="0"/>
              <w:marRight w:val="0"/>
              <w:marTop w:val="0"/>
              <w:marBottom w:val="0"/>
              <w:divBdr>
                <w:top w:val="none" w:sz="0" w:space="0" w:color="auto"/>
                <w:left w:val="none" w:sz="0" w:space="0" w:color="auto"/>
                <w:bottom w:val="none" w:sz="0" w:space="0" w:color="auto"/>
                <w:right w:val="none" w:sz="0" w:space="0" w:color="auto"/>
              </w:divBdr>
            </w:div>
            <w:div w:id="344794026">
              <w:marLeft w:val="0"/>
              <w:marRight w:val="0"/>
              <w:marTop w:val="0"/>
              <w:marBottom w:val="0"/>
              <w:divBdr>
                <w:top w:val="none" w:sz="0" w:space="0" w:color="auto"/>
                <w:left w:val="none" w:sz="0" w:space="0" w:color="auto"/>
                <w:bottom w:val="none" w:sz="0" w:space="0" w:color="auto"/>
                <w:right w:val="none" w:sz="0" w:space="0" w:color="auto"/>
              </w:divBdr>
            </w:div>
            <w:div w:id="987824350">
              <w:marLeft w:val="0"/>
              <w:marRight w:val="0"/>
              <w:marTop w:val="0"/>
              <w:marBottom w:val="0"/>
              <w:divBdr>
                <w:top w:val="none" w:sz="0" w:space="0" w:color="auto"/>
                <w:left w:val="none" w:sz="0" w:space="0" w:color="auto"/>
                <w:bottom w:val="none" w:sz="0" w:space="0" w:color="auto"/>
                <w:right w:val="none" w:sz="0" w:space="0" w:color="auto"/>
              </w:divBdr>
            </w:div>
            <w:div w:id="1485391165">
              <w:marLeft w:val="0"/>
              <w:marRight w:val="0"/>
              <w:marTop w:val="0"/>
              <w:marBottom w:val="0"/>
              <w:divBdr>
                <w:top w:val="none" w:sz="0" w:space="0" w:color="auto"/>
                <w:left w:val="none" w:sz="0" w:space="0" w:color="auto"/>
                <w:bottom w:val="none" w:sz="0" w:space="0" w:color="auto"/>
                <w:right w:val="none" w:sz="0" w:space="0" w:color="auto"/>
              </w:divBdr>
            </w:div>
            <w:div w:id="1300502594">
              <w:marLeft w:val="0"/>
              <w:marRight w:val="0"/>
              <w:marTop w:val="0"/>
              <w:marBottom w:val="0"/>
              <w:divBdr>
                <w:top w:val="none" w:sz="0" w:space="0" w:color="auto"/>
                <w:left w:val="none" w:sz="0" w:space="0" w:color="auto"/>
                <w:bottom w:val="none" w:sz="0" w:space="0" w:color="auto"/>
                <w:right w:val="none" w:sz="0" w:space="0" w:color="auto"/>
              </w:divBdr>
            </w:div>
            <w:div w:id="417217984">
              <w:marLeft w:val="0"/>
              <w:marRight w:val="0"/>
              <w:marTop w:val="0"/>
              <w:marBottom w:val="0"/>
              <w:divBdr>
                <w:top w:val="none" w:sz="0" w:space="0" w:color="auto"/>
                <w:left w:val="none" w:sz="0" w:space="0" w:color="auto"/>
                <w:bottom w:val="none" w:sz="0" w:space="0" w:color="auto"/>
                <w:right w:val="none" w:sz="0" w:space="0" w:color="auto"/>
              </w:divBdr>
            </w:div>
            <w:div w:id="444816463">
              <w:marLeft w:val="0"/>
              <w:marRight w:val="0"/>
              <w:marTop w:val="0"/>
              <w:marBottom w:val="0"/>
              <w:divBdr>
                <w:top w:val="none" w:sz="0" w:space="0" w:color="auto"/>
                <w:left w:val="none" w:sz="0" w:space="0" w:color="auto"/>
                <w:bottom w:val="none" w:sz="0" w:space="0" w:color="auto"/>
                <w:right w:val="none" w:sz="0" w:space="0" w:color="auto"/>
              </w:divBdr>
            </w:div>
            <w:div w:id="1975207265">
              <w:marLeft w:val="0"/>
              <w:marRight w:val="0"/>
              <w:marTop w:val="0"/>
              <w:marBottom w:val="0"/>
              <w:divBdr>
                <w:top w:val="none" w:sz="0" w:space="0" w:color="auto"/>
                <w:left w:val="none" w:sz="0" w:space="0" w:color="auto"/>
                <w:bottom w:val="none" w:sz="0" w:space="0" w:color="auto"/>
                <w:right w:val="none" w:sz="0" w:space="0" w:color="auto"/>
              </w:divBdr>
            </w:div>
            <w:div w:id="739712479">
              <w:marLeft w:val="0"/>
              <w:marRight w:val="0"/>
              <w:marTop w:val="0"/>
              <w:marBottom w:val="0"/>
              <w:divBdr>
                <w:top w:val="none" w:sz="0" w:space="0" w:color="auto"/>
                <w:left w:val="none" w:sz="0" w:space="0" w:color="auto"/>
                <w:bottom w:val="none" w:sz="0" w:space="0" w:color="auto"/>
                <w:right w:val="none" w:sz="0" w:space="0" w:color="auto"/>
              </w:divBdr>
            </w:div>
            <w:div w:id="34623805">
              <w:marLeft w:val="0"/>
              <w:marRight w:val="0"/>
              <w:marTop w:val="0"/>
              <w:marBottom w:val="0"/>
              <w:divBdr>
                <w:top w:val="none" w:sz="0" w:space="0" w:color="auto"/>
                <w:left w:val="none" w:sz="0" w:space="0" w:color="auto"/>
                <w:bottom w:val="none" w:sz="0" w:space="0" w:color="auto"/>
                <w:right w:val="none" w:sz="0" w:space="0" w:color="auto"/>
              </w:divBdr>
            </w:div>
            <w:div w:id="560605555">
              <w:marLeft w:val="0"/>
              <w:marRight w:val="0"/>
              <w:marTop w:val="0"/>
              <w:marBottom w:val="0"/>
              <w:divBdr>
                <w:top w:val="none" w:sz="0" w:space="0" w:color="auto"/>
                <w:left w:val="none" w:sz="0" w:space="0" w:color="auto"/>
                <w:bottom w:val="none" w:sz="0" w:space="0" w:color="auto"/>
                <w:right w:val="none" w:sz="0" w:space="0" w:color="auto"/>
              </w:divBdr>
            </w:div>
            <w:div w:id="999963580">
              <w:marLeft w:val="0"/>
              <w:marRight w:val="0"/>
              <w:marTop w:val="0"/>
              <w:marBottom w:val="0"/>
              <w:divBdr>
                <w:top w:val="none" w:sz="0" w:space="0" w:color="auto"/>
                <w:left w:val="none" w:sz="0" w:space="0" w:color="auto"/>
                <w:bottom w:val="none" w:sz="0" w:space="0" w:color="auto"/>
                <w:right w:val="none" w:sz="0" w:space="0" w:color="auto"/>
              </w:divBdr>
            </w:div>
            <w:div w:id="916675060">
              <w:marLeft w:val="0"/>
              <w:marRight w:val="0"/>
              <w:marTop w:val="0"/>
              <w:marBottom w:val="0"/>
              <w:divBdr>
                <w:top w:val="none" w:sz="0" w:space="0" w:color="auto"/>
                <w:left w:val="none" w:sz="0" w:space="0" w:color="auto"/>
                <w:bottom w:val="none" w:sz="0" w:space="0" w:color="auto"/>
                <w:right w:val="none" w:sz="0" w:space="0" w:color="auto"/>
              </w:divBdr>
            </w:div>
            <w:div w:id="2119568182">
              <w:marLeft w:val="0"/>
              <w:marRight w:val="0"/>
              <w:marTop w:val="0"/>
              <w:marBottom w:val="0"/>
              <w:divBdr>
                <w:top w:val="none" w:sz="0" w:space="0" w:color="auto"/>
                <w:left w:val="none" w:sz="0" w:space="0" w:color="auto"/>
                <w:bottom w:val="none" w:sz="0" w:space="0" w:color="auto"/>
                <w:right w:val="none" w:sz="0" w:space="0" w:color="auto"/>
              </w:divBdr>
            </w:div>
            <w:div w:id="397244784">
              <w:marLeft w:val="0"/>
              <w:marRight w:val="0"/>
              <w:marTop w:val="0"/>
              <w:marBottom w:val="0"/>
              <w:divBdr>
                <w:top w:val="none" w:sz="0" w:space="0" w:color="auto"/>
                <w:left w:val="none" w:sz="0" w:space="0" w:color="auto"/>
                <w:bottom w:val="none" w:sz="0" w:space="0" w:color="auto"/>
                <w:right w:val="none" w:sz="0" w:space="0" w:color="auto"/>
              </w:divBdr>
            </w:div>
            <w:div w:id="1567060373">
              <w:marLeft w:val="0"/>
              <w:marRight w:val="0"/>
              <w:marTop w:val="0"/>
              <w:marBottom w:val="0"/>
              <w:divBdr>
                <w:top w:val="none" w:sz="0" w:space="0" w:color="auto"/>
                <w:left w:val="none" w:sz="0" w:space="0" w:color="auto"/>
                <w:bottom w:val="none" w:sz="0" w:space="0" w:color="auto"/>
                <w:right w:val="none" w:sz="0" w:space="0" w:color="auto"/>
              </w:divBdr>
            </w:div>
            <w:div w:id="2031830083">
              <w:marLeft w:val="0"/>
              <w:marRight w:val="0"/>
              <w:marTop w:val="0"/>
              <w:marBottom w:val="0"/>
              <w:divBdr>
                <w:top w:val="none" w:sz="0" w:space="0" w:color="auto"/>
                <w:left w:val="none" w:sz="0" w:space="0" w:color="auto"/>
                <w:bottom w:val="none" w:sz="0" w:space="0" w:color="auto"/>
                <w:right w:val="none" w:sz="0" w:space="0" w:color="auto"/>
              </w:divBdr>
            </w:div>
            <w:div w:id="1357149093">
              <w:marLeft w:val="0"/>
              <w:marRight w:val="0"/>
              <w:marTop w:val="0"/>
              <w:marBottom w:val="0"/>
              <w:divBdr>
                <w:top w:val="none" w:sz="0" w:space="0" w:color="auto"/>
                <w:left w:val="none" w:sz="0" w:space="0" w:color="auto"/>
                <w:bottom w:val="none" w:sz="0" w:space="0" w:color="auto"/>
                <w:right w:val="none" w:sz="0" w:space="0" w:color="auto"/>
              </w:divBdr>
            </w:div>
            <w:div w:id="655884659">
              <w:marLeft w:val="0"/>
              <w:marRight w:val="0"/>
              <w:marTop w:val="0"/>
              <w:marBottom w:val="0"/>
              <w:divBdr>
                <w:top w:val="none" w:sz="0" w:space="0" w:color="auto"/>
                <w:left w:val="none" w:sz="0" w:space="0" w:color="auto"/>
                <w:bottom w:val="none" w:sz="0" w:space="0" w:color="auto"/>
                <w:right w:val="none" w:sz="0" w:space="0" w:color="auto"/>
              </w:divBdr>
            </w:div>
            <w:div w:id="724185120">
              <w:marLeft w:val="0"/>
              <w:marRight w:val="0"/>
              <w:marTop w:val="0"/>
              <w:marBottom w:val="0"/>
              <w:divBdr>
                <w:top w:val="none" w:sz="0" w:space="0" w:color="auto"/>
                <w:left w:val="none" w:sz="0" w:space="0" w:color="auto"/>
                <w:bottom w:val="none" w:sz="0" w:space="0" w:color="auto"/>
                <w:right w:val="none" w:sz="0" w:space="0" w:color="auto"/>
              </w:divBdr>
            </w:div>
            <w:div w:id="1498614904">
              <w:marLeft w:val="0"/>
              <w:marRight w:val="0"/>
              <w:marTop w:val="0"/>
              <w:marBottom w:val="0"/>
              <w:divBdr>
                <w:top w:val="none" w:sz="0" w:space="0" w:color="auto"/>
                <w:left w:val="none" w:sz="0" w:space="0" w:color="auto"/>
                <w:bottom w:val="none" w:sz="0" w:space="0" w:color="auto"/>
                <w:right w:val="none" w:sz="0" w:space="0" w:color="auto"/>
              </w:divBdr>
            </w:div>
            <w:div w:id="1655645412">
              <w:marLeft w:val="0"/>
              <w:marRight w:val="0"/>
              <w:marTop w:val="0"/>
              <w:marBottom w:val="0"/>
              <w:divBdr>
                <w:top w:val="none" w:sz="0" w:space="0" w:color="auto"/>
                <w:left w:val="none" w:sz="0" w:space="0" w:color="auto"/>
                <w:bottom w:val="none" w:sz="0" w:space="0" w:color="auto"/>
                <w:right w:val="none" w:sz="0" w:space="0" w:color="auto"/>
              </w:divBdr>
            </w:div>
            <w:div w:id="1162504643">
              <w:marLeft w:val="0"/>
              <w:marRight w:val="0"/>
              <w:marTop w:val="0"/>
              <w:marBottom w:val="0"/>
              <w:divBdr>
                <w:top w:val="none" w:sz="0" w:space="0" w:color="auto"/>
                <w:left w:val="none" w:sz="0" w:space="0" w:color="auto"/>
                <w:bottom w:val="none" w:sz="0" w:space="0" w:color="auto"/>
                <w:right w:val="none" w:sz="0" w:space="0" w:color="auto"/>
              </w:divBdr>
            </w:div>
            <w:div w:id="17318424">
              <w:marLeft w:val="0"/>
              <w:marRight w:val="0"/>
              <w:marTop w:val="0"/>
              <w:marBottom w:val="0"/>
              <w:divBdr>
                <w:top w:val="none" w:sz="0" w:space="0" w:color="auto"/>
                <w:left w:val="none" w:sz="0" w:space="0" w:color="auto"/>
                <w:bottom w:val="none" w:sz="0" w:space="0" w:color="auto"/>
                <w:right w:val="none" w:sz="0" w:space="0" w:color="auto"/>
              </w:divBdr>
            </w:div>
            <w:div w:id="750277555">
              <w:marLeft w:val="0"/>
              <w:marRight w:val="0"/>
              <w:marTop w:val="0"/>
              <w:marBottom w:val="0"/>
              <w:divBdr>
                <w:top w:val="none" w:sz="0" w:space="0" w:color="auto"/>
                <w:left w:val="none" w:sz="0" w:space="0" w:color="auto"/>
                <w:bottom w:val="none" w:sz="0" w:space="0" w:color="auto"/>
                <w:right w:val="none" w:sz="0" w:space="0" w:color="auto"/>
              </w:divBdr>
            </w:div>
            <w:div w:id="478811106">
              <w:marLeft w:val="0"/>
              <w:marRight w:val="0"/>
              <w:marTop w:val="0"/>
              <w:marBottom w:val="0"/>
              <w:divBdr>
                <w:top w:val="none" w:sz="0" w:space="0" w:color="auto"/>
                <w:left w:val="none" w:sz="0" w:space="0" w:color="auto"/>
                <w:bottom w:val="none" w:sz="0" w:space="0" w:color="auto"/>
                <w:right w:val="none" w:sz="0" w:space="0" w:color="auto"/>
              </w:divBdr>
            </w:div>
            <w:div w:id="1504125978">
              <w:marLeft w:val="0"/>
              <w:marRight w:val="0"/>
              <w:marTop w:val="0"/>
              <w:marBottom w:val="0"/>
              <w:divBdr>
                <w:top w:val="none" w:sz="0" w:space="0" w:color="auto"/>
                <w:left w:val="none" w:sz="0" w:space="0" w:color="auto"/>
                <w:bottom w:val="none" w:sz="0" w:space="0" w:color="auto"/>
                <w:right w:val="none" w:sz="0" w:space="0" w:color="auto"/>
              </w:divBdr>
            </w:div>
            <w:div w:id="104036311">
              <w:marLeft w:val="0"/>
              <w:marRight w:val="0"/>
              <w:marTop w:val="0"/>
              <w:marBottom w:val="0"/>
              <w:divBdr>
                <w:top w:val="none" w:sz="0" w:space="0" w:color="auto"/>
                <w:left w:val="none" w:sz="0" w:space="0" w:color="auto"/>
                <w:bottom w:val="none" w:sz="0" w:space="0" w:color="auto"/>
                <w:right w:val="none" w:sz="0" w:space="0" w:color="auto"/>
              </w:divBdr>
            </w:div>
            <w:div w:id="26581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17484">
      <w:bodyDiv w:val="1"/>
      <w:marLeft w:val="0"/>
      <w:marRight w:val="0"/>
      <w:marTop w:val="0"/>
      <w:marBottom w:val="0"/>
      <w:divBdr>
        <w:top w:val="none" w:sz="0" w:space="0" w:color="auto"/>
        <w:left w:val="none" w:sz="0" w:space="0" w:color="auto"/>
        <w:bottom w:val="none" w:sz="0" w:space="0" w:color="auto"/>
        <w:right w:val="none" w:sz="0" w:space="0" w:color="auto"/>
      </w:divBdr>
      <w:divsChild>
        <w:div w:id="1694456892">
          <w:marLeft w:val="0"/>
          <w:marRight w:val="0"/>
          <w:marTop w:val="0"/>
          <w:marBottom w:val="0"/>
          <w:divBdr>
            <w:top w:val="none" w:sz="0" w:space="0" w:color="auto"/>
            <w:left w:val="none" w:sz="0" w:space="0" w:color="auto"/>
            <w:bottom w:val="none" w:sz="0" w:space="0" w:color="auto"/>
            <w:right w:val="none" w:sz="0" w:space="0" w:color="auto"/>
          </w:divBdr>
          <w:divsChild>
            <w:div w:id="1855606794">
              <w:marLeft w:val="0"/>
              <w:marRight w:val="0"/>
              <w:marTop w:val="0"/>
              <w:marBottom w:val="0"/>
              <w:divBdr>
                <w:top w:val="none" w:sz="0" w:space="0" w:color="auto"/>
                <w:left w:val="none" w:sz="0" w:space="0" w:color="auto"/>
                <w:bottom w:val="none" w:sz="0" w:space="0" w:color="auto"/>
                <w:right w:val="none" w:sz="0" w:space="0" w:color="auto"/>
              </w:divBdr>
            </w:div>
            <w:div w:id="60766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17708">
      <w:bodyDiv w:val="1"/>
      <w:marLeft w:val="0"/>
      <w:marRight w:val="0"/>
      <w:marTop w:val="0"/>
      <w:marBottom w:val="0"/>
      <w:divBdr>
        <w:top w:val="none" w:sz="0" w:space="0" w:color="auto"/>
        <w:left w:val="none" w:sz="0" w:space="0" w:color="auto"/>
        <w:bottom w:val="none" w:sz="0" w:space="0" w:color="auto"/>
        <w:right w:val="none" w:sz="0" w:space="0" w:color="auto"/>
      </w:divBdr>
      <w:divsChild>
        <w:div w:id="275717593">
          <w:marLeft w:val="0"/>
          <w:marRight w:val="0"/>
          <w:marTop w:val="0"/>
          <w:marBottom w:val="0"/>
          <w:divBdr>
            <w:top w:val="none" w:sz="0" w:space="0" w:color="auto"/>
            <w:left w:val="none" w:sz="0" w:space="0" w:color="auto"/>
            <w:bottom w:val="none" w:sz="0" w:space="0" w:color="auto"/>
            <w:right w:val="none" w:sz="0" w:space="0" w:color="auto"/>
          </w:divBdr>
          <w:divsChild>
            <w:div w:id="2072729934">
              <w:marLeft w:val="0"/>
              <w:marRight w:val="0"/>
              <w:marTop w:val="0"/>
              <w:marBottom w:val="0"/>
              <w:divBdr>
                <w:top w:val="none" w:sz="0" w:space="0" w:color="auto"/>
                <w:left w:val="none" w:sz="0" w:space="0" w:color="auto"/>
                <w:bottom w:val="none" w:sz="0" w:space="0" w:color="auto"/>
                <w:right w:val="none" w:sz="0" w:space="0" w:color="auto"/>
              </w:divBdr>
            </w:div>
            <w:div w:id="354234212">
              <w:marLeft w:val="0"/>
              <w:marRight w:val="0"/>
              <w:marTop w:val="0"/>
              <w:marBottom w:val="0"/>
              <w:divBdr>
                <w:top w:val="none" w:sz="0" w:space="0" w:color="auto"/>
                <w:left w:val="none" w:sz="0" w:space="0" w:color="auto"/>
                <w:bottom w:val="none" w:sz="0" w:space="0" w:color="auto"/>
                <w:right w:val="none" w:sz="0" w:space="0" w:color="auto"/>
              </w:divBdr>
            </w:div>
            <w:div w:id="79425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2402">
      <w:bodyDiv w:val="1"/>
      <w:marLeft w:val="0"/>
      <w:marRight w:val="0"/>
      <w:marTop w:val="0"/>
      <w:marBottom w:val="0"/>
      <w:divBdr>
        <w:top w:val="none" w:sz="0" w:space="0" w:color="auto"/>
        <w:left w:val="none" w:sz="0" w:space="0" w:color="auto"/>
        <w:bottom w:val="none" w:sz="0" w:space="0" w:color="auto"/>
        <w:right w:val="none" w:sz="0" w:space="0" w:color="auto"/>
      </w:divBdr>
      <w:divsChild>
        <w:div w:id="1015115901">
          <w:marLeft w:val="0"/>
          <w:marRight w:val="0"/>
          <w:marTop w:val="0"/>
          <w:marBottom w:val="0"/>
          <w:divBdr>
            <w:top w:val="none" w:sz="0" w:space="0" w:color="auto"/>
            <w:left w:val="none" w:sz="0" w:space="0" w:color="auto"/>
            <w:bottom w:val="none" w:sz="0" w:space="0" w:color="auto"/>
            <w:right w:val="none" w:sz="0" w:space="0" w:color="auto"/>
          </w:divBdr>
          <w:divsChild>
            <w:div w:id="2105227588">
              <w:marLeft w:val="0"/>
              <w:marRight w:val="0"/>
              <w:marTop w:val="0"/>
              <w:marBottom w:val="0"/>
              <w:divBdr>
                <w:top w:val="none" w:sz="0" w:space="0" w:color="auto"/>
                <w:left w:val="none" w:sz="0" w:space="0" w:color="auto"/>
                <w:bottom w:val="none" w:sz="0" w:space="0" w:color="auto"/>
                <w:right w:val="none" w:sz="0" w:space="0" w:color="auto"/>
              </w:divBdr>
            </w:div>
            <w:div w:id="1852375458">
              <w:marLeft w:val="0"/>
              <w:marRight w:val="0"/>
              <w:marTop w:val="0"/>
              <w:marBottom w:val="0"/>
              <w:divBdr>
                <w:top w:val="none" w:sz="0" w:space="0" w:color="auto"/>
                <w:left w:val="none" w:sz="0" w:space="0" w:color="auto"/>
                <w:bottom w:val="none" w:sz="0" w:space="0" w:color="auto"/>
                <w:right w:val="none" w:sz="0" w:space="0" w:color="auto"/>
              </w:divBdr>
            </w:div>
            <w:div w:id="751321412">
              <w:marLeft w:val="0"/>
              <w:marRight w:val="0"/>
              <w:marTop w:val="0"/>
              <w:marBottom w:val="0"/>
              <w:divBdr>
                <w:top w:val="none" w:sz="0" w:space="0" w:color="auto"/>
                <w:left w:val="none" w:sz="0" w:space="0" w:color="auto"/>
                <w:bottom w:val="none" w:sz="0" w:space="0" w:color="auto"/>
                <w:right w:val="none" w:sz="0" w:space="0" w:color="auto"/>
              </w:divBdr>
            </w:div>
            <w:div w:id="1773818103">
              <w:marLeft w:val="0"/>
              <w:marRight w:val="0"/>
              <w:marTop w:val="0"/>
              <w:marBottom w:val="0"/>
              <w:divBdr>
                <w:top w:val="none" w:sz="0" w:space="0" w:color="auto"/>
                <w:left w:val="none" w:sz="0" w:space="0" w:color="auto"/>
                <w:bottom w:val="none" w:sz="0" w:space="0" w:color="auto"/>
                <w:right w:val="none" w:sz="0" w:space="0" w:color="auto"/>
              </w:divBdr>
            </w:div>
            <w:div w:id="1063287932">
              <w:marLeft w:val="0"/>
              <w:marRight w:val="0"/>
              <w:marTop w:val="0"/>
              <w:marBottom w:val="0"/>
              <w:divBdr>
                <w:top w:val="none" w:sz="0" w:space="0" w:color="auto"/>
                <w:left w:val="none" w:sz="0" w:space="0" w:color="auto"/>
                <w:bottom w:val="none" w:sz="0" w:space="0" w:color="auto"/>
                <w:right w:val="none" w:sz="0" w:space="0" w:color="auto"/>
              </w:divBdr>
            </w:div>
            <w:div w:id="106930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43391">
      <w:bodyDiv w:val="1"/>
      <w:marLeft w:val="0"/>
      <w:marRight w:val="0"/>
      <w:marTop w:val="0"/>
      <w:marBottom w:val="0"/>
      <w:divBdr>
        <w:top w:val="none" w:sz="0" w:space="0" w:color="auto"/>
        <w:left w:val="none" w:sz="0" w:space="0" w:color="auto"/>
        <w:bottom w:val="none" w:sz="0" w:space="0" w:color="auto"/>
        <w:right w:val="none" w:sz="0" w:space="0" w:color="auto"/>
      </w:divBdr>
      <w:divsChild>
        <w:div w:id="1275988876">
          <w:marLeft w:val="0"/>
          <w:marRight w:val="0"/>
          <w:marTop w:val="0"/>
          <w:marBottom w:val="0"/>
          <w:divBdr>
            <w:top w:val="none" w:sz="0" w:space="0" w:color="auto"/>
            <w:left w:val="none" w:sz="0" w:space="0" w:color="auto"/>
            <w:bottom w:val="none" w:sz="0" w:space="0" w:color="auto"/>
            <w:right w:val="none" w:sz="0" w:space="0" w:color="auto"/>
          </w:divBdr>
          <w:divsChild>
            <w:div w:id="535239800">
              <w:marLeft w:val="0"/>
              <w:marRight w:val="0"/>
              <w:marTop w:val="0"/>
              <w:marBottom w:val="0"/>
              <w:divBdr>
                <w:top w:val="none" w:sz="0" w:space="0" w:color="auto"/>
                <w:left w:val="none" w:sz="0" w:space="0" w:color="auto"/>
                <w:bottom w:val="none" w:sz="0" w:space="0" w:color="auto"/>
                <w:right w:val="none" w:sz="0" w:space="0" w:color="auto"/>
              </w:divBdr>
            </w:div>
            <w:div w:id="816802702">
              <w:marLeft w:val="0"/>
              <w:marRight w:val="0"/>
              <w:marTop w:val="0"/>
              <w:marBottom w:val="0"/>
              <w:divBdr>
                <w:top w:val="none" w:sz="0" w:space="0" w:color="auto"/>
                <w:left w:val="none" w:sz="0" w:space="0" w:color="auto"/>
                <w:bottom w:val="none" w:sz="0" w:space="0" w:color="auto"/>
                <w:right w:val="none" w:sz="0" w:space="0" w:color="auto"/>
              </w:divBdr>
            </w:div>
            <w:div w:id="1093357474">
              <w:marLeft w:val="0"/>
              <w:marRight w:val="0"/>
              <w:marTop w:val="0"/>
              <w:marBottom w:val="0"/>
              <w:divBdr>
                <w:top w:val="none" w:sz="0" w:space="0" w:color="auto"/>
                <w:left w:val="none" w:sz="0" w:space="0" w:color="auto"/>
                <w:bottom w:val="none" w:sz="0" w:space="0" w:color="auto"/>
                <w:right w:val="none" w:sz="0" w:space="0" w:color="auto"/>
              </w:divBdr>
            </w:div>
            <w:div w:id="205652611">
              <w:marLeft w:val="0"/>
              <w:marRight w:val="0"/>
              <w:marTop w:val="0"/>
              <w:marBottom w:val="0"/>
              <w:divBdr>
                <w:top w:val="none" w:sz="0" w:space="0" w:color="auto"/>
                <w:left w:val="none" w:sz="0" w:space="0" w:color="auto"/>
                <w:bottom w:val="none" w:sz="0" w:space="0" w:color="auto"/>
                <w:right w:val="none" w:sz="0" w:space="0" w:color="auto"/>
              </w:divBdr>
            </w:div>
            <w:div w:id="1565067777">
              <w:marLeft w:val="0"/>
              <w:marRight w:val="0"/>
              <w:marTop w:val="0"/>
              <w:marBottom w:val="0"/>
              <w:divBdr>
                <w:top w:val="none" w:sz="0" w:space="0" w:color="auto"/>
                <w:left w:val="none" w:sz="0" w:space="0" w:color="auto"/>
                <w:bottom w:val="none" w:sz="0" w:space="0" w:color="auto"/>
                <w:right w:val="none" w:sz="0" w:space="0" w:color="auto"/>
              </w:divBdr>
            </w:div>
            <w:div w:id="1197736441">
              <w:marLeft w:val="0"/>
              <w:marRight w:val="0"/>
              <w:marTop w:val="0"/>
              <w:marBottom w:val="0"/>
              <w:divBdr>
                <w:top w:val="none" w:sz="0" w:space="0" w:color="auto"/>
                <w:left w:val="none" w:sz="0" w:space="0" w:color="auto"/>
                <w:bottom w:val="none" w:sz="0" w:space="0" w:color="auto"/>
                <w:right w:val="none" w:sz="0" w:space="0" w:color="auto"/>
              </w:divBdr>
            </w:div>
            <w:div w:id="882987192">
              <w:marLeft w:val="0"/>
              <w:marRight w:val="0"/>
              <w:marTop w:val="0"/>
              <w:marBottom w:val="0"/>
              <w:divBdr>
                <w:top w:val="none" w:sz="0" w:space="0" w:color="auto"/>
                <w:left w:val="none" w:sz="0" w:space="0" w:color="auto"/>
                <w:bottom w:val="none" w:sz="0" w:space="0" w:color="auto"/>
                <w:right w:val="none" w:sz="0" w:space="0" w:color="auto"/>
              </w:divBdr>
            </w:div>
            <w:div w:id="871309984">
              <w:marLeft w:val="0"/>
              <w:marRight w:val="0"/>
              <w:marTop w:val="0"/>
              <w:marBottom w:val="0"/>
              <w:divBdr>
                <w:top w:val="none" w:sz="0" w:space="0" w:color="auto"/>
                <w:left w:val="none" w:sz="0" w:space="0" w:color="auto"/>
                <w:bottom w:val="none" w:sz="0" w:space="0" w:color="auto"/>
                <w:right w:val="none" w:sz="0" w:space="0" w:color="auto"/>
              </w:divBdr>
            </w:div>
            <w:div w:id="1786388275">
              <w:marLeft w:val="0"/>
              <w:marRight w:val="0"/>
              <w:marTop w:val="0"/>
              <w:marBottom w:val="0"/>
              <w:divBdr>
                <w:top w:val="none" w:sz="0" w:space="0" w:color="auto"/>
                <w:left w:val="none" w:sz="0" w:space="0" w:color="auto"/>
                <w:bottom w:val="none" w:sz="0" w:space="0" w:color="auto"/>
                <w:right w:val="none" w:sz="0" w:space="0" w:color="auto"/>
              </w:divBdr>
            </w:div>
            <w:div w:id="171353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279281">
      <w:bodyDiv w:val="1"/>
      <w:marLeft w:val="0"/>
      <w:marRight w:val="0"/>
      <w:marTop w:val="0"/>
      <w:marBottom w:val="0"/>
      <w:divBdr>
        <w:top w:val="none" w:sz="0" w:space="0" w:color="auto"/>
        <w:left w:val="none" w:sz="0" w:space="0" w:color="auto"/>
        <w:bottom w:val="none" w:sz="0" w:space="0" w:color="auto"/>
        <w:right w:val="none" w:sz="0" w:space="0" w:color="auto"/>
      </w:divBdr>
      <w:divsChild>
        <w:div w:id="387147330">
          <w:marLeft w:val="0"/>
          <w:marRight w:val="0"/>
          <w:marTop w:val="0"/>
          <w:marBottom w:val="0"/>
          <w:divBdr>
            <w:top w:val="none" w:sz="0" w:space="0" w:color="auto"/>
            <w:left w:val="none" w:sz="0" w:space="0" w:color="auto"/>
            <w:bottom w:val="none" w:sz="0" w:space="0" w:color="auto"/>
            <w:right w:val="none" w:sz="0" w:space="0" w:color="auto"/>
          </w:divBdr>
          <w:divsChild>
            <w:div w:id="360202550">
              <w:marLeft w:val="0"/>
              <w:marRight w:val="0"/>
              <w:marTop w:val="0"/>
              <w:marBottom w:val="0"/>
              <w:divBdr>
                <w:top w:val="none" w:sz="0" w:space="0" w:color="auto"/>
                <w:left w:val="none" w:sz="0" w:space="0" w:color="auto"/>
                <w:bottom w:val="none" w:sz="0" w:space="0" w:color="auto"/>
                <w:right w:val="none" w:sz="0" w:space="0" w:color="auto"/>
              </w:divBdr>
            </w:div>
            <w:div w:id="1117945077">
              <w:marLeft w:val="0"/>
              <w:marRight w:val="0"/>
              <w:marTop w:val="0"/>
              <w:marBottom w:val="0"/>
              <w:divBdr>
                <w:top w:val="none" w:sz="0" w:space="0" w:color="auto"/>
                <w:left w:val="none" w:sz="0" w:space="0" w:color="auto"/>
                <w:bottom w:val="none" w:sz="0" w:space="0" w:color="auto"/>
                <w:right w:val="none" w:sz="0" w:space="0" w:color="auto"/>
              </w:divBdr>
            </w:div>
            <w:div w:id="1913855931">
              <w:marLeft w:val="0"/>
              <w:marRight w:val="0"/>
              <w:marTop w:val="0"/>
              <w:marBottom w:val="0"/>
              <w:divBdr>
                <w:top w:val="none" w:sz="0" w:space="0" w:color="auto"/>
                <w:left w:val="none" w:sz="0" w:space="0" w:color="auto"/>
                <w:bottom w:val="none" w:sz="0" w:space="0" w:color="auto"/>
                <w:right w:val="none" w:sz="0" w:space="0" w:color="auto"/>
              </w:divBdr>
            </w:div>
            <w:div w:id="1309171715">
              <w:marLeft w:val="0"/>
              <w:marRight w:val="0"/>
              <w:marTop w:val="0"/>
              <w:marBottom w:val="0"/>
              <w:divBdr>
                <w:top w:val="none" w:sz="0" w:space="0" w:color="auto"/>
                <w:left w:val="none" w:sz="0" w:space="0" w:color="auto"/>
                <w:bottom w:val="none" w:sz="0" w:space="0" w:color="auto"/>
                <w:right w:val="none" w:sz="0" w:space="0" w:color="auto"/>
              </w:divBdr>
            </w:div>
            <w:div w:id="2510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09887">
      <w:bodyDiv w:val="1"/>
      <w:marLeft w:val="0"/>
      <w:marRight w:val="0"/>
      <w:marTop w:val="0"/>
      <w:marBottom w:val="0"/>
      <w:divBdr>
        <w:top w:val="none" w:sz="0" w:space="0" w:color="auto"/>
        <w:left w:val="none" w:sz="0" w:space="0" w:color="auto"/>
        <w:bottom w:val="none" w:sz="0" w:space="0" w:color="auto"/>
        <w:right w:val="none" w:sz="0" w:space="0" w:color="auto"/>
      </w:divBdr>
    </w:div>
    <w:div w:id="442001147">
      <w:bodyDiv w:val="1"/>
      <w:marLeft w:val="0"/>
      <w:marRight w:val="0"/>
      <w:marTop w:val="0"/>
      <w:marBottom w:val="0"/>
      <w:divBdr>
        <w:top w:val="none" w:sz="0" w:space="0" w:color="auto"/>
        <w:left w:val="none" w:sz="0" w:space="0" w:color="auto"/>
        <w:bottom w:val="none" w:sz="0" w:space="0" w:color="auto"/>
        <w:right w:val="none" w:sz="0" w:space="0" w:color="auto"/>
      </w:divBdr>
      <w:divsChild>
        <w:div w:id="1531643598">
          <w:marLeft w:val="0"/>
          <w:marRight w:val="0"/>
          <w:marTop w:val="0"/>
          <w:marBottom w:val="0"/>
          <w:divBdr>
            <w:top w:val="none" w:sz="0" w:space="0" w:color="auto"/>
            <w:left w:val="none" w:sz="0" w:space="0" w:color="auto"/>
            <w:bottom w:val="none" w:sz="0" w:space="0" w:color="auto"/>
            <w:right w:val="none" w:sz="0" w:space="0" w:color="auto"/>
          </w:divBdr>
          <w:divsChild>
            <w:div w:id="780034047">
              <w:marLeft w:val="0"/>
              <w:marRight w:val="0"/>
              <w:marTop w:val="0"/>
              <w:marBottom w:val="0"/>
              <w:divBdr>
                <w:top w:val="none" w:sz="0" w:space="0" w:color="auto"/>
                <w:left w:val="none" w:sz="0" w:space="0" w:color="auto"/>
                <w:bottom w:val="none" w:sz="0" w:space="0" w:color="auto"/>
                <w:right w:val="none" w:sz="0" w:space="0" w:color="auto"/>
              </w:divBdr>
            </w:div>
            <w:div w:id="1592203329">
              <w:marLeft w:val="0"/>
              <w:marRight w:val="0"/>
              <w:marTop w:val="0"/>
              <w:marBottom w:val="0"/>
              <w:divBdr>
                <w:top w:val="none" w:sz="0" w:space="0" w:color="auto"/>
                <w:left w:val="none" w:sz="0" w:space="0" w:color="auto"/>
                <w:bottom w:val="none" w:sz="0" w:space="0" w:color="auto"/>
                <w:right w:val="none" w:sz="0" w:space="0" w:color="auto"/>
              </w:divBdr>
            </w:div>
            <w:div w:id="236327043">
              <w:marLeft w:val="0"/>
              <w:marRight w:val="0"/>
              <w:marTop w:val="0"/>
              <w:marBottom w:val="0"/>
              <w:divBdr>
                <w:top w:val="none" w:sz="0" w:space="0" w:color="auto"/>
                <w:left w:val="none" w:sz="0" w:space="0" w:color="auto"/>
                <w:bottom w:val="none" w:sz="0" w:space="0" w:color="auto"/>
                <w:right w:val="none" w:sz="0" w:space="0" w:color="auto"/>
              </w:divBdr>
            </w:div>
            <w:div w:id="224220634">
              <w:marLeft w:val="0"/>
              <w:marRight w:val="0"/>
              <w:marTop w:val="0"/>
              <w:marBottom w:val="0"/>
              <w:divBdr>
                <w:top w:val="none" w:sz="0" w:space="0" w:color="auto"/>
                <w:left w:val="none" w:sz="0" w:space="0" w:color="auto"/>
                <w:bottom w:val="none" w:sz="0" w:space="0" w:color="auto"/>
                <w:right w:val="none" w:sz="0" w:space="0" w:color="auto"/>
              </w:divBdr>
            </w:div>
            <w:div w:id="895356047">
              <w:marLeft w:val="0"/>
              <w:marRight w:val="0"/>
              <w:marTop w:val="0"/>
              <w:marBottom w:val="0"/>
              <w:divBdr>
                <w:top w:val="none" w:sz="0" w:space="0" w:color="auto"/>
                <w:left w:val="none" w:sz="0" w:space="0" w:color="auto"/>
                <w:bottom w:val="none" w:sz="0" w:space="0" w:color="auto"/>
                <w:right w:val="none" w:sz="0" w:space="0" w:color="auto"/>
              </w:divBdr>
            </w:div>
            <w:div w:id="1423451825">
              <w:marLeft w:val="0"/>
              <w:marRight w:val="0"/>
              <w:marTop w:val="0"/>
              <w:marBottom w:val="0"/>
              <w:divBdr>
                <w:top w:val="none" w:sz="0" w:space="0" w:color="auto"/>
                <w:left w:val="none" w:sz="0" w:space="0" w:color="auto"/>
                <w:bottom w:val="none" w:sz="0" w:space="0" w:color="auto"/>
                <w:right w:val="none" w:sz="0" w:space="0" w:color="auto"/>
              </w:divBdr>
            </w:div>
            <w:div w:id="1772970429">
              <w:marLeft w:val="0"/>
              <w:marRight w:val="0"/>
              <w:marTop w:val="0"/>
              <w:marBottom w:val="0"/>
              <w:divBdr>
                <w:top w:val="none" w:sz="0" w:space="0" w:color="auto"/>
                <w:left w:val="none" w:sz="0" w:space="0" w:color="auto"/>
                <w:bottom w:val="none" w:sz="0" w:space="0" w:color="auto"/>
                <w:right w:val="none" w:sz="0" w:space="0" w:color="auto"/>
              </w:divBdr>
            </w:div>
            <w:div w:id="865678103">
              <w:marLeft w:val="0"/>
              <w:marRight w:val="0"/>
              <w:marTop w:val="0"/>
              <w:marBottom w:val="0"/>
              <w:divBdr>
                <w:top w:val="none" w:sz="0" w:space="0" w:color="auto"/>
                <w:left w:val="none" w:sz="0" w:space="0" w:color="auto"/>
                <w:bottom w:val="none" w:sz="0" w:space="0" w:color="auto"/>
                <w:right w:val="none" w:sz="0" w:space="0" w:color="auto"/>
              </w:divBdr>
            </w:div>
            <w:div w:id="505361010">
              <w:marLeft w:val="0"/>
              <w:marRight w:val="0"/>
              <w:marTop w:val="0"/>
              <w:marBottom w:val="0"/>
              <w:divBdr>
                <w:top w:val="none" w:sz="0" w:space="0" w:color="auto"/>
                <w:left w:val="none" w:sz="0" w:space="0" w:color="auto"/>
                <w:bottom w:val="none" w:sz="0" w:space="0" w:color="auto"/>
                <w:right w:val="none" w:sz="0" w:space="0" w:color="auto"/>
              </w:divBdr>
            </w:div>
            <w:div w:id="1608850533">
              <w:marLeft w:val="0"/>
              <w:marRight w:val="0"/>
              <w:marTop w:val="0"/>
              <w:marBottom w:val="0"/>
              <w:divBdr>
                <w:top w:val="none" w:sz="0" w:space="0" w:color="auto"/>
                <w:left w:val="none" w:sz="0" w:space="0" w:color="auto"/>
                <w:bottom w:val="none" w:sz="0" w:space="0" w:color="auto"/>
                <w:right w:val="none" w:sz="0" w:space="0" w:color="auto"/>
              </w:divBdr>
            </w:div>
            <w:div w:id="1660041171">
              <w:marLeft w:val="0"/>
              <w:marRight w:val="0"/>
              <w:marTop w:val="0"/>
              <w:marBottom w:val="0"/>
              <w:divBdr>
                <w:top w:val="none" w:sz="0" w:space="0" w:color="auto"/>
                <w:left w:val="none" w:sz="0" w:space="0" w:color="auto"/>
                <w:bottom w:val="none" w:sz="0" w:space="0" w:color="auto"/>
                <w:right w:val="none" w:sz="0" w:space="0" w:color="auto"/>
              </w:divBdr>
            </w:div>
            <w:div w:id="97533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61885">
      <w:bodyDiv w:val="1"/>
      <w:marLeft w:val="0"/>
      <w:marRight w:val="0"/>
      <w:marTop w:val="0"/>
      <w:marBottom w:val="0"/>
      <w:divBdr>
        <w:top w:val="none" w:sz="0" w:space="0" w:color="auto"/>
        <w:left w:val="none" w:sz="0" w:space="0" w:color="auto"/>
        <w:bottom w:val="none" w:sz="0" w:space="0" w:color="auto"/>
        <w:right w:val="none" w:sz="0" w:space="0" w:color="auto"/>
      </w:divBdr>
      <w:divsChild>
        <w:div w:id="549923036">
          <w:marLeft w:val="0"/>
          <w:marRight w:val="0"/>
          <w:marTop w:val="0"/>
          <w:marBottom w:val="0"/>
          <w:divBdr>
            <w:top w:val="none" w:sz="0" w:space="0" w:color="auto"/>
            <w:left w:val="none" w:sz="0" w:space="0" w:color="auto"/>
            <w:bottom w:val="none" w:sz="0" w:space="0" w:color="auto"/>
            <w:right w:val="none" w:sz="0" w:space="0" w:color="auto"/>
          </w:divBdr>
          <w:divsChild>
            <w:div w:id="486283714">
              <w:marLeft w:val="0"/>
              <w:marRight w:val="0"/>
              <w:marTop w:val="0"/>
              <w:marBottom w:val="0"/>
              <w:divBdr>
                <w:top w:val="none" w:sz="0" w:space="0" w:color="auto"/>
                <w:left w:val="none" w:sz="0" w:space="0" w:color="auto"/>
                <w:bottom w:val="none" w:sz="0" w:space="0" w:color="auto"/>
                <w:right w:val="none" w:sz="0" w:space="0" w:color="auto"/>
              </w:divBdr>
            </w:div>
            <w:div w:id="89693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42387">
      <w:bodyDiv w:val="1"/>
      <w:marLeft w:val="0"/>
      <w:marRight w:val="0"/>
      <w:marTop w:val="0"/>
      <w:marBottom w:val="0"/>
      <w:divBdr>
        <w:top w:val="none" w:sz="0" w:space="0" w:color="auto"/>
        <w:left w:val="none" w:sz="0" w:space="0" w:color="auto"/>
        <w:bottom w:val="none" w:sz="0" w:space="0" w:color="auto"/>
        <w:right w:val="none" w:sz="0" w:space="0" w:color="auto"/>
      </w:divBdr>
    </w:div>
    <w:div w:id="510604609">
      <w:bodyDiv w:val="1"/>
      <w:marLeft w:val="0"/>
      <w:marRight w:val="0"/>
      <w:marTop w:val="0"/>
      <w:marBottom w:val="0"/>
      <w:divBdr>
        <w:top w:val="none" w:sz="0" w:space="0" w:color="auto"/>
        <w:left w:val="none" w:sz="0" w:space="0" w:color="auto"/>
        <w:bottom w:val="none" w:sz="0" w:space="0" w:color="auto"/>
        <w:right w:val="none" w:sz="0" w:space="0" w:color="auto"/>
      </w:divBdr>
      <w:divsChild>
        <w:div w:id="1175339390">
          <w:marLeft w:val="0"/>
          <w:marRight w:val="0"/>
          <w:marTop w:val="0"/>
          <w:marBottom w:val="0"/>
          <w:divBdr>
            <w:top w:val="none" w:sz="0" w:space="0" w:color="auto"/>
            <w:left w:val="none" w:sz="0" w:space="0" w:color="auto"/>
            <w:bottom w:val="none" w:sz="0" w:space="0" w:color="auto"/>
            <w:right w:val="none" w:sz="0" w:space="0" w:color="auto"/>
          </w:divBdr>
          <w:divsChild>
            <w:div w:id="40260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4797">
      <w:bodyDiv w:val="1"/>
      <w:marLeft w:val="0"/>
      <w:marRight w:val="0"/>
      <w:marTop w:val="0"/>
      <w:marBottom w:val="0"/>
      <w:divBdr>
        <w:top w:val="none" w:sz="0" w:space="0" w:color="auto"/>
        <w:left w:val="none" w:sz="0" w:space="0" w:color="auto"/>
        <w:bottom w:val="none" w:sz="0" w:space="0" w:color="auto"/>
        <w:right w:val="none" w:sz="0" w:space="0" w:color="auto"/>
      </w:divBdr>
    </w:div>
    <w:div w:id="573781587">
      <w:bodyDiv w:val="1"/>
      <w:marLeft w:val="0"/>
      <w:marRight w:val="0"/>
      <w:marTop w:val="0"/>
      <w:marBottom w:val="0"/>
      <w:divBdr>
        <w:top w:val="none" w:sz="0" w:space="0" w:color="auto"/>
        <w:left w:val="none" w:sz="0" w:space="0" w:color="auto"/>
        <w:bottom w:val="none" w:sz="0" w:space="0" w:color="auto"/>
        <w:right w:val="none" w:sz="0" w:space="0" w:color="auto"/>
      </w:divBdr>
      <w:divsChild>
        <w:div w:id="84428349">
          <w:marLeft w:val="0"/>
          <w:marRight w:val="0"/>
          <w:marTop w:val="0"/>
          <w:marBottom w:val="0"/>
          <w:divBdr>
            <w:top w:val="none" w:sz="0" w:space="0" w:color="auto"/>
            <w:left w:val="none" w:sz="0" w:space="0" w:color="auto"/>
            <w:bottom w:val="none" w:sz="0" w:space="0" w:color="auto"/>
            <w:right w:val="none" w:sz="0" w:space="0" w:color="auto"/>
          </w:divBdr>
          <w:divsChild>
            <w:div w:id="1681200357">
              <w:marLeft w:val="0"/>
              <w:marRight w:val="0"/>
              <w:marTop w:val="0"/>
              <w:marBottom w:val="0"/>
              <w:divBdr>
                <w:top w:val="none" w:sz="0" w:space="0" w:color="auto"/>
                <w:left w:val="none" w:sz="0" w:space="0" w:color="auto"/>
                <w:bottom w:val="none" w:sz="0" w:space="0" w:color="auto"/>
                <w:right w:val="none" w:sz="0" w:space="0" w:color="auto"/>
              </w:divBdr>
            </w:div>
            <w:div w:id="318846456">
              <w:marLeft w:val="0"/>
              <w:marRight w:val="0"/>
              <w:marTop w:val="0"/>
              <w:marBottom w:val="0"/>
              <w:divBdr>
                <w:top w:val="none" w:sz="0" w:space="0" w:color="auto"/>
                <w:left w:val="none" w:sz="0" w:space="0" w:color="auto"/>
                <w:bottom w:val="none" w:sz="0" w:space="0" w:color="auto"/>
                <w:right w:val="none" w:sz="0" w:space="0" w:color="auto"/>
              </w:divBdr>
            </w:div>
            <w:div w:id="233704028">
              <w:marLeft w:val="0"/>
              <w:marRight w:val="0"/>
              <w:marTop w:val="0"/>
              <w:marBottom w:val="0"/>
              <w:divBdr>
                <w:top w:val="none" w:sz="0" w:space="0" w:color="auto"/>
                <w:left w:val="none" w:sz="0" w:space="0" w:color="auto"/>
                <w:bottom w:val="none" w:sz="0" w:space="0" w:color="auto"/>
                <w:right w:val="none" w:sz="0" w:space="0" w:color="auto"/>
              </w:divBdr>
            </w:div>
            <w:div w:id="138306607">
              <w:marLeft w:val="0"/>
              <w:marRight w:val="0"/>
              <w:marTop w:val="0"/>
              <w:marBottom w:val="0"/>
              <w:divBdr>
                <w:top w:val="none" w:sz="0" w:space="0" w:color="auto"/>
                <w:left w:val="none" w:sz="0" w:space="0" w:color="auto"/>
                <w:bottom w:val="none" w:sz="0" w:space="0" w:color="auto"/>
                <w:right w:val="none" w:sz="0" w:space="0" w:color="auto"/>
              </w:divBdr>
            </w:div>
            <w:div w:id="123279234">
              <w:marLeft w:val="0"/>
              <w:marRight w:val="0"/>
              <w:marTop w:val="0"/>
              <w:marBottom w:val="0"/>
              <w:divBdr>
                <w:top w:val="none" w:sz="0" w:space="0" w:color="auto"/>
                <w:left w:val="none" w:sz="0" w:space="0" w:color="auto"/>
                <w:bottom w:val="none" w:sz="0" w:space="0" w:color="auto"/>
                <w:right w:val="none" w:sz="0" w:space="0" w:color="auto"/>
              </w:divBdr>
            </w:div>
            <w:div w:id="1432818677">
              <w:marLeft w:val="0"/>
              <w:marRight w:val="0"/>
              <w:marTop w:val="0"/>
              <w:marBottom w:val="0"/>
              <w:divBdr>
                <w:top w:val="none" w:sz="0" w:space="0" w:color="auto"/>
                <w:left w:val="none" w:sz="0" w:space="0" w:color="auto"/>
                <w:bottom w:val="none" w:sz="0" w:space="0" w:color="auto"/>
                <w:right w:val="none" w:sz="0" w:space="0" w:color="auto"/>
              </w:divBdr>
            </w:div>
            <w:div w:id="711923096">
              <w:marLeft w:val="0"/>
              <w:marRight w:val="0"/>
              <w:marTop w:val="0"/>
              <w:marBottom w:val="0"/>
              <w:divBdr>
                <w:top w:val="none" w:sz="0" w:space="0" w:color="auto"/>
                <w:left w:val="none" w:sz="0" w:space="0" w:color="auto"/>
                <w:bottom w:val="none" w:sz="0" w:space="0" w:color="auto"/>
                <w:right w:val="none" w:sz="0" w:space="0" w:color="auto"/>
              </w:divBdr>
            </w:div>
            <w:div w:id="2130660155">
              <w:marLeft w:val="0"/>
              <w:marRight w:val="0"/>
              <w:marTop w:val="0"/>
              <w:marBottom w:val="0"/>
              <w:divBdr>
                <w:top w:val="none" w:sz="0" w:space="0" w:color="auto"/>
                <w:left w:val="none" w:sz="0" w:space="0" w:color="auto"/>
                <w:bottom w:val="none" w:sz="0" w:space="0" w:color="auto"/>
                <w:right w:val="none" w:sz="0" w:space="0" w:color="auto"/>
              </w:divBdr>
            </w:div>
            <w:div w:id="931738668">
              <w:marLeft w:val="0"/>
              <w:marRight w:val="0"/>
              <w:marTop w:val="0"/>
              <w:marBottom w:val="0"/>
              <w:divBdr>
                <w:top w:val="none" w:sz="0" w:space="0" w:color="auto"/>
                <w:left w:val="none" w:sz="0" w:space="0" w:color="auto"/>
                <w:bottom w:val="none" w:sz="0" w:space="0" w:color="auto"/>
                <w:right w:val="none" w:sz="0" w:space="0" w:color="auto"/>
              </w:divBdr>
            </w:div>
            <w:div w:id="573395884">
              <w:marLeft w:val="0"/>
              <w:marRight w:val="0"/>
              <w:marTop w:val="0"/>
              <w:marBottom w:val="0"/>
              <w:divBdr>
                <w:top w:val="none" w:sz="0" w:space="0" w:color="auto"/>
                <w:left w:val="none" w:sz="0" w:space="0" w:color="auto"/>
                <w:bottom w:val="none" w:sz="0" w:space="0" w:color="auto"/>
                <w:right w:val="none" w:sz="0" w:space="0" w:color="auto"/>
              </w:divBdr>
            </w:div>
            <w:div w:id="543566366">
              <w:marLeft w:val="0"/>
              <w:marRight w:val="0"/>
              <w:marTop w:val="0"/>
              <w:marBottom w:val="0"/>
              <w:divBdr>
                <w:top w:val="none" w:sz="0" w:space="0" w:color="auto"/>
                <w:left w:val="none" w:sz="0" w:space="0" w:color="auto"/>
                <w:bottom w:val="none" w:sz="0" w:space="0" w:color="auto"/>
                <w:right w:val="none" w:sz="0" w:space="0" w:color="auto"/>
              </w:divBdr>
            </w:div>
            <w:div w:id="1251310518">
              <w:marLeft w:val="0"/>
              <w:marRight w:val="0"/>
              <w:marTop w:val="0"/>
              <w:marBottom w:val="0"/>
              <w:divBdr>
                <w:top w:val="none" w:sz="0" w:space="0" w:color="auto"/>
                <w:left w:val="none" w:sz="0" w:space="0" w:color="auto"/>
                <w:bottom w:val="none" w:sz="0" w:space="0" w:color="auto"/>
                <w:right w:val="none" w:sz="0" w:space="0" w:color="auto"/>
              </w:divBdr>
            </w:div>
            <w:div w:id="254897000">
              <w:marLeft w:val="0"/>
              <w:marRight w:val="0"/>
              <w:marTop w:val="0"/>
              <w:marBottom w:val="0"/>
              <w:divBdr>
                <w:top w:val="none" w:sz="0" w:space="0" w:color="auto"/>
                <w:left w:val="none" w:sz="0" w:space="0" w:color="auto"/>
                <w:bottom w:val="none" w:sz="0" w:space="0" w:color="auto"/>
                <w:right w:val="none" w:sz="0" w:space="0" w:color="auto"/>
              </w:divBdr>
            </w:div>
            <w:div w:id="337735651">
              <w:marLeft w:val="0"/>
              <w:marRight w:val="0"/>
              <w:marTop w:val="0"/>
              <w:marBottom w:val="0"/>
              <w:divBdr>
                <w:top w:val="none" w:sz="0" w:space="0" w:color="auto"/>
                <w:left w:val="none" w:sz="0" w:space="0" w:color="auto"/>
                <w:bottom w:val="none" w:sz="0" w:space="0" w:color="auto"/>
                <w:right w:val="none" w:sz="0" w:space="0" w:color="auto"/>
              </w:divBdr>
            </w:div>
            <w:div w:id="1924558443">
              <w:marLeft w:val="0"/>
              <w:marRight w:val="0"/>
              <w:marTop w:val="0"/>
              <w:marBottom w:val="0"/>
              <w:divBdr>
                <w:top w:val="none" w:sz="0" w:space="0" w:color="auto"/>
                <w:left w:val="none" w:sz="0" w:space="0" w:color="auto"/>
                <w:bottom w:val="none" w:sz="0" w:space="0" w:color="auto"/>
                <w:right w:val="none" w:sz="0" w:space="0" w:color="auto"/>
              </w:divBdr>
            </w:div>
            <w:div w:id="983240228">
              <w:marLeft w:val="0"/>
              <w:marRight w:val="0"/>
              <w:marTop w:val="0"/>
              <w:marBottom w:val="0"/>
              <w:divBdr>
                <w:top w:val="none" w:sz="0" w:space="0" w:color="auto"/>
                <w:left w:val="none" w:sz="0" w:space="0" w:color="auto"/>
                <w:bottom w:val="none" w:sz="0" w:space="0" w:color="auto"/>
                <w:right w:val="none" w:sz="0" w:space="0" w:color="auto"/>
              </w:divBdr>
            </w:div>
            <w:div w:id="2013873974">
              <w:marLeft w:val="0"/>
              <w:marRight w:val="0"/>
              <w:marTop w:val="0"/>
              <w:marBottom w:val="0"/>
              <w:divBdr>
                <w:top w:val="none" w:sz="0" w:space="0" w:color="auto"/>
                <w:left w:val="none" w:sz="0" w:space="0" w:color="auto"/>
                <w:bottom w:val="none" w:sz="0" w:space="0" w:color="auto"/>
                <w:right w:val="none" w:sz="0" w:space="0" w:color="auto"/>
              </w:divBdr>
            </w:div>
            <w:div w:id="2047949127">
              <w:marLeft w:val="0"/>
              <w:marRight w:val="0"/>
              <w:marTop w:val="0"/>
              <w:marBottom w:val="0"/>
              <w:divBdr>
                <w:top w:val="none" w:sz="0" w:space="0" w:color="auto"/>
                <w:left w:val="none" w:sz="0" w:space="0" w:color="auto"/>
                <w:bottom w:val="none" w:sz="0" w:space="0" w:color="auto"/>
                <w:right w:val="none" w:sz="0" w:space="0" w:color="auto"/>
              </w:divBdr>
            </w:div>
            <w:div w:id="1685324413">
              <w:marLeft w:val="0"/>
              <w:marRight w:val="0"/>
              <w:marTop w:val="0"/>
              <w:marBottom w:val="0"/>
              <w:divBdr>
                <w:top w:val="none" w:sz="0" w:space="0" w:color="auto"/>
                <w:left w:val="none" w:sz="0" w:space="0" w:color="auto"/>
                <w:bottom w:val="none" w:sz="0" w:space="0" w:color="auto"/>
                <w:right w:val="none" w:sz="0" w:space="0" w:color="auto"/>
              </w:divBdr>
            </w:div>
            <w:div w:id="1822885257">
              <w:marLeft w:val="0"/>
              <w:marRight w:val="0"/>
              <w:marTop w:val="0"/>
              <w:marBottom w:val="0"/>
              <w:divBdr>
                <w:top w:val="none" w:sz="0" w:space="0" w:color="auto"/>
                <w:left w:val="none" w:sz="0" w:space="0" w:color="auto"/>
                <w:bottom w:val="none" w:sz="0" w:space="0" w:color="auto"/>
                <w:right w:val="none" w:sz="0" w:space="0" w:color="auto"/>
              </w:divBdr>
            </w:div>
            <w:div w:id="1956325434">
              <w:marLeft w:val="0"/>
              <w:marRight w:val="0"/>
              <w:marTop w:val="0"/>
              <w:marBottom w:val="0"/>
              <w:divBdr>
                <w:top w:val="none" w:sz="0" w:space="0" w:color="auto"/>
                <w:left w:val="none" w:sz="0" w:space="0" w:color="auto"/>
                <w:bottom w:val="none" w:sz="0" w:space="0" w:color="auto"/>
                <w:right w:val="none" w:sz="0" w:space="0" w:color="auto"/>
              </w:divBdr>
            </w:div>
            <w:div w:id="1462263588">
              <w:marLeft w:val="0"/>
              <w:marRight w:val="0"/>
              <w:marTop w:val="0"/>
              <w:marBottom w:val="0"/>
              <w:divBdr>
                <w:top w:val="none" w:sz="0" w:space="0" w:color="auto"/>
                <w:left w:val="none" w:sz="0" w:space="0" w:color="auto"/>
                <w:bottom w:val="none" w:sz="0" w:space="0" w:color="auto"/>
                <w:right w:val="none" w:sz="0" w:space="0" w:color="auto"/>
              </w:divBdr>
            </w:div>
            <w:div w:id="2103253832">
              <w:marLeft w:val="0"/>
              <w:marRight w:val="0"/>
              <w:marTop w:val="0"/>
              <w:marBottom w:val="0"/>
              <w:divBdr>
                <w:top w:val="none" w:sz="0" w:space="0" w:color="auto"/>
                <w:left w:val="none" w:sz="0" w:space="0" w:color="auto"/>
                <w:bottom w:val="none" w:sz="0" w:space="0" w:color="auto"/>
                <w:right w:val="none" w:sz="0" w:space="0" w:color="auto"/>
              </w:divBdr>
            </w:div>
            <w:div w:id="494423077">
              <w:marLeft w:val="0"/>
              <w:marRight w:val="0"/>
              <w:marTop w:val="0"/>
              <w:marBottom w:val="0"/>
              <w:divBdr>
                <w:top w:val="none" w:sz="0" w:space="0" w:color="auto"/>
                <w:left w:val="none" w:sz="0" w:space="0" w:color="auto"/>
                <w:bottom w:val="none" w:sz="0" w:space="0" w:color="auto"/>
                <w:right w:val="none" w:sz="0" w:space="0" w:color="auto"/>
              </w:divBdr>
            </w:div>
            <w:div w:id="1359770337">
              <w:marLeft w:val="0"/>
              <w:marRight w:val="0"/>
              <w:marTop w:val="0"/>
              <w:marBottom w:val="0"/>
              <w:divBdr>
                <w:top w:val="none" w:sz="0" w:space="0" w:color="auto"/>
                <w:left w:val="none" w:sz="0" w:space="0" w:color="auto"/>
                <w:bottom w:val="none" w:sz="0" w:space="0" w:color="auto"/>
                <w:right w:val="none" w:sz="0" w:space="0" w:color="auto"/>
              </w:divBdr>
            </w:div>
            <w:div w:id="1459714792">
              <w:marLeft w:val="0"/>
              <w:marRight w:val="0"/>
              <w:marTop w:val="0"/>
              <w:marBottom w:val="0"/>
              <w:divBdr>
                <w:top w:val="none" w:sz="0" w:space="0" w:color="auto"/>
                <w:left w:val="none" w:sz="0" w:space="0" w:color="auto"/>
                <w:bottom w:val="none" w:sz="0" w:space="0" w:color="auto"/>
                <w:right w:val="none" w:sz="0" w:space="0" w:color="auto"/>
              </w:divBdr>
            </w:div>
            <w:div w:id="10443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78441964">
          <w:marLeft w:val="0"/>
          <w:marRight w:val="0"/>
          <w:marTop w:val="0"/>
          <w:marBottom w:val="0"/>
          <w:divBdr>
            <w:top w:val="none" w:sz="0" w:space="0" w:color="auto"/>
            <w:left w:val="none" w:sz="0" w:space="0" w:color="auto"/>
            <w:bottom w:val="none" w:sz="0" w:space="0" w:color="auto"/>
            <w:right w:val="none" w:sz="0" w:space="0" w:color="auto"/>
          </w:divBdr>
          <w:divsChild>
            <w:div w:id="873468666">
              <w:marLeft w:val="0"/>
              <w:marRight w:val="0"/>
              <w:marTop w:val="0"/>
              <w:marBottom w:val="0"/>
              <w:divBdr>
                <w:top w:val="none" w:sz="0" w:space="0" w:color="auto"/>
                <w:left w:val="none" w:sz="0" w:space="0" w:color="auto"/>
                <w:bottom w:val="none" w:sz="0" w:space="0" w:color="auto"/>
                <w:right w:val="none" w:sz="0" w:space="0" w:color="auto"/>
              </w:divBdr>
            </w:div>
            <w:div w:id="51461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4353">
      <w:bodyDiv w:val="1"/>
      <w:marLeft w:val="0"/>
      <w:marRight w:val="0"/>
      <w:marTop w:val="0"/>
      <w:marBottom w:val="0"/>
      <w:divBdr>
        <w:top w:val="none" w:sz="0" w:space="0" w:color="auto"/>
        <w:left w:val="none" w:sz="0" w:space="0" w:color="auto"/>
        <w:bottom w:val="none" w:sz="0" w:space="0" w:color="auto"/>
        <w:right w:val="none" w:sz="0" w:space="0" w:color="auto"/>
      </w:divBdr>
    </w:div>
    <w:div w:id="630013836">
      <w:bodyDiv w:val="1"/>
      <w:marLeft w:val="0"/>
      <w:marRight w:val="0"/>
      <w:marTop w:val="0"/>
      <w:marBottom w:val="0"/>
      <w:divBdr>
        <w:top w:val="none" w:sz="0" w:space="0" w:color="auto"/>
        <w:left w:val="none" w:sz="0" w:space="0" w:color="auto"/>
        <w:bottom w:val="none" w:sz="0" w:space="0" w:color="auto"/>
        <w:right w:val="none" w:sz="0" w:space="0" w:color="auto"/>
      </w:divBdr>
      <w:divsChild>
        <w:div w:id="1663849085">
          <w:marLeft w:val="0"/>
          <w:marRight w:val="0"/>
          <w:marTop w:val="0"/>
          <w:marBottom w:val="0"/>
          <w:divBdr>
            <w:top w:val="none" w:sz="0" w:space="0" w:color="auto"/>
            <w:left w:val="none" w:sz="0" w:space="0" w:color="auto"/>
            <w:bottom w:val="none" w:sz="0" w:space="0" w:color="auto"/>
            <w:right w:val="none" w:sz="0" w:space="0" w:color="auto"/>
          </w:divBdr>
          <w:divsChild>
            <w:div w:id="178430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83387">
      <w:bodyDiv w:val="1"/>
      <w:marLeft w:val="0"/>
      <w:marRight w:val="0"/>
      <w:marTop w:val="0"/>
      <w:marBottom w:val="0"/>
      <w:divBdr>
        <w:top w:val="none" w:sz="0" w:space="0" w:color="auto"/>
        <w:left w:val="none" w:sz="0" w:space="0" w:color="auto"/>
        <w:bottom w:val="none" w:sz="0" w:space="0" w:color="auto"/>
        <w:right w:val="none" w:sz="0" w:space="0" w:color="auto"/>
      </w:divBdr>
      <w:divsChild>
        <w:div w:id="955673962">
          <w:marLeft w:val="0"/>
          <w:marRight w:val="0"/>
          <w:marTop w:val="0"/>
          <w:marBottom w:val="0"/>
          <w:divBdr>
            <w:top w:val="none" w:sz="0" w:space="0" w:color="auto"/>
            <w:left w:val="none" w:sz="0" w:space="0" w:color="auto"/>
            <w:bottom w:val="none" w:sz="0" w:space="0" w:color="auto"/>
            <w:right w:val="none" w:sz="0" w:space="0" w:color="auto"/>
          </w:divBdr>
          <w:divsChild>
            <w:div w:id="551231439">
              <w:marLeft w:val="0"/>
              <w:marRight w:val="0"/>
              <w:marTop w:val="0"/>
              <w:marBottom w:val="0"/>
              <w:divBdr>
                <w:top w:val="none" w:sz="0" w:space="0" w:color="auto"/>
                <w:left w:val="none" w:sz="0" w:space="0" w:color="auto"/>
                <w:bottom w:val="none" w:sz="0" w:space="0" w:color="auto"/>
                <w:right w:val="none" w:sz="0" w:space="0" w:color="auto"/>
              </w:divBdr>
            </w:div>
            <w:div w:id="1660889431">
              <w:marLeft w:val="0"/>
              <w:marRight w:val="0"/>
              <w:marTop w:val="0"/>
              <w:marBottom w:val="0"/>
              <w:divBdr>
                <w:top w:val="none" w:sz="0" w:space="0" w:color="auto"/>
                <w:left w:val="none" w:sz="0" w:space="0" w:color="auto"/>
                <w:bottom w:val="none" w:sz="0" w:space="0" w:color="auto"/>
                <w:right w:val="none" w:sz="0" w:space="0" w:color="auto"/>
              </w:divBdr>
            </w:div>
            <w:div w:id="100105965">
              <w:marLeft w:val="0"/>
              <w:marRight w:val="0"/>
              <w:marTop w:val="0"/>
              <w:marBottom w:val="0"/>
              <w:divBdr>
                <w:top w:val="none" w:sz="0" w:space="0" w:color="auto"/>
                <w:left w:val="none" w:sz="0" w:space="0" w:color="auto"/>
                <w:bottom w:val="none" w:sz="0" w:space="0" w:color="auto"/>
                <w:right w:val="none" w:sz="0" w:space="0" w:color="auto"/>
              </w:divBdr>
            </w:div>
            <w:div w:id="2097244161">
              <w:marLeft w:val="0"/>
              <w:marRight w:val="0"/>
              <w:marTop w:val="0"/>
              <w:marBottom w:val="0"/>
              <w:divBdr>
                <w:top w:val="none" w:sz="0" w:space="0" w:color="auto"/>
                <w:left w:val="none" w:sz="0" w:space="0" w:color="auto"/>
                <w:bottom w:val="none" w:sz="0" w:space="0" w:color="auto"/>
                <w:right w:val="none" w:sz="0" w:space="0" w:color="auto"/>
              </w:divBdr>
            </w:div>
            <w:div w:id="52058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42997">
      <w:bodyDiv w:val="1"/>
      <w:marLeft w:val="0"/>
      <w:marRight w:val="0"/>
      <w:marTop w:val="0"/>
      <w:marBottom w:val="0"/>
      <w:divBdr>
        <w:top w:val="none" w:sz="0" w:space="0" w:color="auto"/>
        <w:left w:val="none" w:sz="0" w:space="0" w:color="auto"/>
        <w:bottom w:val="none" w:sz="0" w:space="0" w:color="auto"/>
        <w:right w:val="none" w:sz="0" w:space="0" w:color="auto"/>
      </w:divBdr>
      <w:divsChild>
        <w:div w:id="1827236379">
          <w:marLeft w:val="0"/>
          <w:marRight w:val="0"/>
          <w:marTop w:val="0"/>
          <w:marBottom w:val="0"/>
          <w:divBdr>
            <w:top w:val="none" w:sz="0" w:space="0" w:color="auto"/>
            <w:left w:val="none" w:sz="0" w:space="0" w:color="auto"/>
            <w:bottom w:val="none" w:sz="0" w:space="0" w:color="auto"/>
            <w:right w:val="none" w:sz="0" w:space="0" w:color="auto"/>
          </w:divBdr>
          <w:divsChild>
            <w:div w:id="1612735436">
              <w:marLeft w:val="0"/>
              <w:marRight w:val="0"/>
              <w:marTop w:val="0"/>
              <w:marBottom w:val="0"/>
              <w:divBdr>
                <w:top w:val="none" w:sz="0" w:space="0" w:color="auto"/>
                <w:left w:val="none" w:sz="0" w:space="0" w:color="auto"/>
                <w:bottom w:val="none" w:sz="0" w:space="0" w:color="auto"/>
                <w:right w:val="none" w:sz="0" w:space="0" w:color="auto"/>
              </w:divBdr>
            </w:div>
            <w:div w:id="837580942">
              <w:marLeft w:val="0"/>
              <w:marRight w:val="0"/>
              <w:marTop w:val="0"/>
              <w:marBottom w:val="0"/>
              <w:divBdr>
                <w:top w:val="none" w:sz="0" w:space="0" w:color="auto"/>
                <w:left w:val="none" w:sz="0" w:space="0" w:color="auto"/>
                <w:bottom w:val="none" w:sz="0" w:space="0" w:color="auto"/>
                <w:right w:val="none" w:sz="0" w:space="0" w:color="auto"/>
              </w:divBdr>
            </w:div>
            <w:div w:id="165634004">
              <w:marLeft w:val="0"/>
              <w:marRight w:val="0"/>
              <w:marTop w:val="0"/>
              <w:marBottom w:val="0"/>
              <w:divBdr>
                <w:top w:val="none" w:sz="0" w:space="0" w:color="auto"/>
                <w:left w:val="none" w:sz="0" w:space="0" w:color="auto"/>
                <w:bottom w:val="none" w:sz="0" w:space="0" w:color="auto"/>
                <w:right w:val="none" w:sz="0" w:space="0" w:color="auto"/>
              </w:divBdr>
            </w:div>
            <w:div w:id="1531457666">
              <w:marLeft w:val="0"/>
              <w:marRight w:val="0"/>
              <w:marTop w:val="0"/>
              <w:marBottom w:val="0"/>
              <w:divBdr>
                <w:top w:val="none" w:sz="0" w:space="0" w:color="auto"/>
                <w:left w:val="none" w:sz="0" w:space="0" w:color="auto"/>
                <w:bottom w:val="none" w:sz="0" w:space="0" w:color="auto"/>
                <w:right w:val="none" w:sz="0" w:space="0" w:color="auto"/>
              </w:divBdr>
            </w:div>
            <w:div w:id="1888252429">
              <w:marLeft w:val="0"/>
              <w:marRight w:val="0"/>
              <w:marTop w:val="0"/>
              <w:marBottom w:val="0"/>
              <w:divBdr>
                <w:top w:val="none" w:sz="0" w:space="0" w:color="auto"/>
                <w:left w:val="none" w:sz="0" w:space="0" w:color="auto"/>
                <w:bottom w:val="none" w:sz="0" w:space="0" w:color="auto"/>
                <w:right w:val="none" w:sz="0" w:space="0" w:color="auto"/>
              </w:divBdr>
            </w:div>
            <w:div w:id="321324475">
              <w:marLeft w:val="0"/>
              <w:marRight w:val="0"/>
              <w:marTop w:val="0"/>
              <w:marBottom w:val="0"/>
              <w:divBdr>
                <w:top w:val="none" w:sz="0" w:space="0" w:color="auto"/>
                <w:left w:val="none" w:sz="0" w:space="0" w:color="auto"/>
                <w:bottom w:val="none" w:sz="0" w:space="0" w:color="auto"/>
                <w:right w:val="none" w:sz="0" w:space="0" w:color="auto"/>
              </w:divBdr>
            </w:div>
            <w:div w:id="1368137257">
              <w:marLeft w:val="0"/>
              <w:marRight w:val="0"/>
              <w:marTop w:val="0"/>
              <w:marBottom w:val="0"/>
              <w:divBdr>
                <w:top w:val="none" w:sz="0" w:space="0" w:color="auto"/>
                <w:left w:val="none" w:sz="0" w:space="0" w:color="auto"/>
                <w:bottom w:val="none" w:sz="0" w:space="0" w:color="auto"/>
                <w:right w:val="none" w:sz="0" w:space="0" w:color="auto"/>
              </w:divBdr>
            </w:div>
            <w:div w:id="750470116">
              <w:marLeft w:val="0"/>
              <w:marRight w:val="0"/>
              <w:marTop w:val="0"/>
              <w:marBottom w:val="0"/>
              <w:divBdr>
                <w:top w:val="none" w:sz="0" w:space="0" w:color="auto"/>
                <w:left w:val="none" w:sz="0" w:space="0" w:color="auto"/>
                <w:bottom w:val="none" w:sz="0" w:space="0" w:color="auto"/>
                <w:right w:val="none" w:sz="0" w:space="0" w:color="auto"/>
              </w:divBdr>
            </w:div>
            <w:div w:id="280915326">
              <w:marLeft w:val="0"/>
              <w:marRight w:val="0"/>
              <w:marTop w:val="0"/>
              <w:marBottom w:val="0"/>
              <w:divBdr>
                <w:top w:val="none" w:sz="0" w:space="0" w:color="auto"/>
                <w:left w:val="none" w:sz="0" w:space="0" w:color="auto"/>
                <w:bottom w:val="none" w:sz="0" w:space="0" w:color="auto"/>
                <w:right w:val="none" w:sz="0" w:space="0" w:color="auto"/>
              </w:divBdr>
            </w:div>
            <w:div w:id="676007088">
              <w:marLeft w:val="0"/>
              <w:marRight w:val="0"/>
              <w:marTop w:val="0"/>
              <w:marBottom w:val="0"/>
              <w:divBdr>
                <w:top w:val="none" w:sz="0" w:space="0" w:color="auto"/>
                <w:left w:val="none" w:sz="0" w:space="0" w:color="auto"/>
                <w:bottom w:val="none" w:sz="0" w:space="0" w:color="auto"/>
                <w:right w:val="none" w:sz="0" w:space="0" w:color="auto"/>
              </w:divBdr>
            </w:div>
            <w:div w:id="1127891320">
              <w:marLeft w:val="0"/>
              <w:marRight w:val="0"/>
              <w:marTop w:val="0"/>
              <w:marBottom w:val="0"/>
              <w:divBdr>
                <w:top w:val="none" w:sz="0" w:space="0" w:color="auto"/>
                <w:left w:val="none" w:sz="0" w:space="0" w:color="auto"/>
                <w:bottom w:val="none" w:sz="0" w:space="0" w:color="auto"/>
                <w:right w:val="none" w:sz="0" w:space="0" w:color="auto"/>
              </w:divBdr>
            </w:div>
            <w:div w:id="984048947">
              <w:marLeft w:val="0"/>
              <w:marRight w:val="0"/>
              <w:marTop w:val="0"/>
              <w:marBottom w:val="0"/>
              <w:divBdr>
                <w:top w:val="none" w:sz="0" w:space="0" w:color="auto"/>
                <w:left w:val="none" w:sz="0" w:space="0" w:color="auto"/>
                <w:bottom w:val="none" w:sz="0" w:space="0" w:color="auto"/>
                <w:right w:val="none" w:sz="0" w:space="0" w:color="auto"/>
              </w:divBdr>
            </w:div>
            <w:div w:id="1776754777">
              <w:marLeft w:val="0"/>
              <w:marRight w:val="0"/>
              <w:marTop w:val="0"/>
              <w:marBottom w:val="0"/>
              <w:divBdr>
                <w:top w:val="none" w:sz="0" w:space="0" w:color="auto"/>
                <w:left w:val="none" w:sz="0" w:space="0" w:color="auto"/>
                <w:bottom w:val="none" w:sz="0" w:space="0" w:color="auto"/>
                <w:right w:val="none" w:sz="0" w:space="0" w:color="auto"/>
              </w:divBdr>
            </w:div>
            <w:div w:id="277104798">
              <w:marLeft w:val="0"/>
              <w:marRight w:val="0"/>
              <w:marTop w:val="0"/>
              <w:marBottom w:val="0"/>
              <w:divBdr>
                <w:top w:val="none" w:sz="0" w:space="0" w:color="auto"/>
                <w:left w:val="none" w:sz="0" w:space="0" w:color="auto"/>
                <w:bottom w:val="none" w:sz="0" w:space="0" w:color="auto"/>
                <w:right w:val="none" w:sz="0" w:space="0" w:color="auto"/>
              </w:divBdr>
            </w:div>
            <w:div w:id="2006475926">
              <w:marLeft w:val="0"/>
              <w:marRight w:val="0"/>
              <w:marTop w:val="0"/>
              <w:marBottom w:val="0"/>
              <w:divBdr>
                <w:top w:val="none" w:sz="0" w:space="0" w:color="auto"/>
                <w:left w:val="none" w:sz="0" w:space="0" w:color="auto"/>
                <w:bottom w:val="none" w:sz="0" w:space="0" w:color="auto"/>
                <w:right w:val="none" w:sz="0" w:space="0" w:color="auto"/>
              </w:divBdr>
            </w:div>
            <w:div w:id="63333667">
              <w:marLeft w:val="0"/>
              <w:marRight w:val="0"/>
              <w:marTop w:val="0"/>
              <w:marBottom w:val="0"/>
              <w:divBdr>
                <w:top w:val="none" w:sz="0" w:space="0" w:color="auto"/>
                <w:left w:val="none" w:sz="0" w:space="0" w:color="auto"/>
                <w:bottom w:val="none" w:sz="0" w:space="0" w:color="auto"/>
                <w:right w:val="none" w:sz="0" w:space="0" w:color="auto"/>
              </w:divBdr>
            </w:div>
            <w:div w:id="169226038">
              <w:marLeft w:val="0"/>
              <w:marRight w:val="0"/>
              <w:marTop w:val="0"/>
              <w:marBottom w:val="0"/>
              <w:divBdr>
                <w:top w:val="none" w:sz="0" w:space="0" w:color="auto"/>
                <w:left w:val="none" w:sz="0" w:space="0" w:color="auto"/>
                <w:bottom w:val="none" w:sz="0" w:space="0" w:color="auto"/>
                <w:right w:val="none" w:sz="0" w:space="0" w:color="auto"/>
              </w:divBdr>
            </w:div>
            <w:div w:id="987897654">
              <w:marLeft w:val="0"/>
              <w:marRight w:val="0"/>
              <w:marTop w:val="0"/>
              <w:marBottom w:val="0"/>
              <w:divBdr>
                <w:top w:val="none" w:sz="0" w:space="0" w:color="auto"/>
                <w:left w:val="none" w:sz="0" w:space="0" w:color="auto"/>
                <w:bottom w:val="none" w:sz="0" w:space="0" w:color="auto"/>
                <w:right w:val="none" w:sz="0" w:space="0" w:color="auto"/>
              </w:divBdr>
            </w:div>
            <w:div w:id="1609508771">
              <w:marLeft w:val="0"/>
              <w:marRight w:val="0"/>
              <w:marTop w:val="0"/>
              <w:marBottom w:val="0"/>
              <w:divBdr>
                <w:top w:val="none" w:sz="0" w:space="0" w:color="auto"/>
                <w:left w:val="none" w:sz="0" w:space="0" w:color="auto"/>
                <w:bottom w:val="none" w:sz="0" w:space="0" w:color="auto"/>
                <w:right w:val="none" w:sz="0" w:space="0" w:color="auto"/>
              </w:divBdr>
            </w:div>
            <w:div w:id="536430625">
              <w:marLeft w:val="0"/>
              <w:marRight w:val="0"/>
              <w:marTop w:val="0"/>
              <w:marBottom w:val="0"/>
              <w:divBdr>
                <w:top w:val="none" w:sz="0" w:space="0" w:color="auto"/>
                <w:left w:val="none" w:sz="0" w:space="0" w:color="auto"/>
                <w:bottom w:val="none" w:sz="0" w:space="0" w:color="auto"/>
                <w:right w:val="none" w:sz="0" w:space="0" w:color="auto"/>
              </w:divBdr>
            </w:div>
            <w:div w:id="826097717">
              <w:marLeft w:val="0"/>
              <w:marRight w:val="0"/>
              <w:marTop w:val="0"/>
              <w:marBottom w:val="0"/>
              <w:divBdr>
                <w:top w:val="none" w:sz="0" w:space="0" w:color="auto"/>
                <w:left w:val="none" w:sz="0" w:space="0" w:color="auto"/>
                <w:bottom w:val="none" w:sz="0" w:space="0" w:color="auto"/>
                <w:right w:val="none" w:sz="0" w:space="0" w:color="auto"/>
              </w:divBdr>
            </w:div>
            <w:div w:id="1387602089">
              <w:marLeft w:val="0"/>
              <w:marRight w:val="0"/>
              <w:marTop w:val="0"/>
              <w:marBottom w:val="0"/>
              <w:divBdr>
                <w:top w:val="none" w:sz="0" w:space="0" w:color="auto"/>
                <w:left w:val="none" w:sz="0" w:space="0" w:color="auto"/>
                <w:bottom w:val="none" w:sz="0" w:space="0" w:color="auto"/>
                <w:right w:val="none" w:sz="0" w:space="0" w:color="auto"/>
              </w:divBdr>
            </w:div>
            <w:div w:id="51395440">
              <w:marLeft w:val="0"/>
              <w:marRight w:val="0"/>
              <w:marTop w:val="0"/>
              <w:marBottom w:val="0"/>
              <w:divBdr>
                <w:top w:val="none" w:sz="0" w:space="0" w:color="auto"/>
                <w:left w:val="none" w:sz="0" w:space="0" w:color="auto"/>
                <w:bottom w:val="none" w:sz="0" w:space="0" w:color="auto"/>
                <w:right w:val="none" w:sz="0" w:space="0" w:color="auto"/>
              </w:divBdr>
            </w:div>
            <w:div w:id="1106659668">
              <w:marLeft w:val="0"/>
              <w:marRight w:val="0"/>
              <w:marTop w:val="0"/>
              <w:marBottom w:val="0"/>
              <w:divBdr>
                <w:top w:val="none" w:sz="0" w:space="0" w:color="auto"/>
                <w:left w:val="none" w:sz="0" w:space="0" w:color="auto"/>
                <w:bottom w:val="none" w:sz="0" w:space="0" w:color="auto"/>
                <w:right w:val="none" w:sz="0" w:space="0" w:color="auto"/>
              </w:divBdr>
            </w:div>
            <w:div w:id="1087313399">
              <w:marLeft w:val="0"/>
              <w:marRight w:val="0"/>
              <w:marTop w:val="0"/>
              <w:marBottom w:val="0"/>
              <w:divBdr>
                <w:top w:val="none" w:sz="0" w:space="0" w:color="auto"/>
                <w:left w:val="none" w:sz="0" w:space="0" w:color="auto"/>
                <w:bottom w:val="none" w:sz="0" w:space="0" w:color="auto"/>
                <w:right w:val="none" w:sz="0" w:space="0" w:color="auto"/>
              </w:divBdr>
            </w:div>
            <w:div w:id="594822769">
              <w:marLeft w:val="0"/>
              <w:marRight w:val="0"/>
              <w:marTop w:val="0"/>
              <w:marBottom w:val="0"/>
              <w:divBdr>
                <w:top w:val="none" w:sz="0" w:space="0" w:color="auto"/>
                <w:left w:val="none" w:sz="0" w:space="0" w:color="auto"/>
                <w:bottom w:val="none" w:sz="0" w:space="0" w:color="auto"/>
                <w:right w:val="none" w:sz="0" w:space="0" w:color="auto"/>
              </w:divBdr>
            </w:div>
            <w:div w:id="2069524882">
              <w:marLeft w:val="0"/>
              <w:marRight w:val="0"/>
              <w:marTop w:val="0"/>
              <w:marBottom w:val="0"/>
              <w:divBdr>
                <w:top w:val="none" w:sz="0" w:space="0" w:color="auto"/>
                <w:left w:val="none" w:sz="0" w:space="0" w:color="auto"/>
                <w:bottom w:val="none" w:sz="0" w:space="0" w:color="auto"/>
                <w:right w:val="none" w:sz="0" w:space="0" w:color="auto"/>
              </w:divBdr>
            </w:div>
            <w:div w:id="6564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75877">
      <w:bodyDiv w:val="1"/>
      <w:marLeft w:val="0"/>
      <w:marRight w:val="0"/>
      <w:marTop w:val="0"/>
      <w:marBottom w:val="0"/>
      <w:divBdr>
        <w:top w:val="none" w:sz="0" w:space="0" w:color="auto"/>
        <w:left w:val="none" w:sz="0" w:space="0" w:color="auto"/>
        <w:bottom w:val="none" w:sz="0" w:space="0" w:color="auto"/>
        <w:right w:val="none" w:sz="0" w:space="0" w:color="auto"/>
      </w:divBdr>
      <w:divsChild>
        <w:div w:id="2136173680">
          <w:marLeft w:val="0"/>
          <w:marRight w:val="0"/>
          <w:marTop w:val="0"/>
          <w:marBottom w:val="0"/>
          <w:divBdr>
            <w:top w:val="none" w:sz="0" w:space="0" w:color="auto"/>
            <w:left w:val="none" w:sz="0" w:space="0" w:color="auto"/>
            <w:bottom w:val="none" w:sz="0" w:space="0" w:color="auto"/>
            <w:right w:val="none" w:sz="0" w:space="0" w:color="auto"/>
          </w:divBdr>
          <w:divsChild>
            <w:div w:id="1934123878">
              <w:marLeft w:val="0"/>
              <w:marRight w:val="0"/>
              <w:marTop w:val="0"/>
              <w:marBottom w:val="0"/>
              <w:divBdr>
                <w:top w:val="none" w:sz="0" w:space="0" w:color="auto"/>
                <w:left w:val="none" w:sz="0" w:space="0" w:color="auto"/>
                <w:bottom w:val="none" w:sz="0" w:space="0" w:color="auto"/>
                <w:right w:val="none" w:sz="0" w:space="0" w:color="auto"/>
              </w:divBdr>
            </w:div>
            <w:div w:id="144500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14539">
      <w:bodyDiv w:val="1"/>
      <w:marLeft w:val="0"/>
      <w:marRight w:val="0"/>
      <w:marTop w:val="0"/>
      <w:marBottom w:val="0"/>
      <w:divBdr>
        <w:top w:val="none" w:sz="0" w:space="0" w:color="auto"/>
        <w:left w:val="none" w:sz="0" w:space="0" w:color="auto"/>
        <w:bottom w:val="none" w:sz="0" w:space="0" w:color="auto"/>
        <w:right w:val="none" w:sz="0" w:space="0" w:color="auto"/>
      </w:divBdr>
    </w:div>
    <w:div w:id="876314057">
      <w:bodyDiv w:val="1"/>
      <w:marLeft w:val="0"/>
      <w:marRight w:val="0"/>
      <w:marTop w:val="0"/>
      <w:marBottom w:val="0"/>
      <w:divBdr>
        <w:top w:val="none" w:sz="0" w:space="0" w:color="auto"/>
        <w:left w:val="none" w:sz="0" w:space="0" w:color="auto"/>
        <w:bottom w:val="none" w:sz="0" w:space="0" w:color="auto"/>
        <w:right w:val="none" w:sz="0" w:space="0" w:color="auto"/>
      </w:divBdr>
      <w:divsChild>
        <w:div w:id="1194735568">
          <w:marLeft w:val="0"/>
          <w:marRight w:val="0"/>
          <w:marTop w:val="0"/>
          <w:marBottom w:val="0"/>
          <w:divBdr>
            <w:top w:val="none" w:sz="0" w:space="0" w:color="auto"/>
            <w:left w:val="none" w:sz="0" w:space="0" w:color="auto"/>
            <w:bottom w:val="none" w:sz="0" w:space="0" w:color="auto"/>
            <w:right w:val="none" w:sz="0" w:space="0" w:color="auto"/>
          </w:divBdr>
          <w:divsChild>
            <w:div w:id="202056735">
              <w:marLeft w:val="0"/>
              <w:marRight w:val="0"/>
              <w:marTop w:val="0"/>
              <w:marBottom w:val="0"/>
              <w:divBdr>
                <w:top w:val="none" w:sz="0" w:space="0" w:color="auto"/>
                <w:left w:val="none" w:sz="0" w:space="0" w:color="auto"/>
                <w:bottom w:val="none" w:sz="0" w:space="0" w:color="auto"/>
                <w:right w:val="none" w:sz="0" w:space="0" w:color="auto"/>
              </w:divBdr>
            </w:div>
            <w:div w:id="1197542830">
              <w:marLeft w:val="0"/>
              <w:marRight w:val="0"/>
              <w:marTop w:val="0"/>
              <w:marBottom w:val="0"/>
              <w:divBdr>
                <w:top w:val="none" w:sz="0" w:space="0" w:color="auto"/>
                <w:left w:val="none" w:sz="0" w:space="0" w:color="auto"/>
                <w:bottom w:val="none" w:sz="0" w:space="0" w:color="auto"/>
                <w:right w:val="none" w:sz="0" w:space="0" w:color="auto"/>
              </w:divBdr>
            </w:div>
            <w:div w:id="1420983991">
              <w:marLeft w:val="0"/>
              <w:marRight w:val="0"/>
              <w:marTop w:val="0"/>
              <w:marBottom w:val="0"/>
              <w:divBdr>
                <w:top w:val="none" w:sz="0" w:space="0" w:color="auto"/>
                <w:left w:val="none" w:sz="0" w:space="0" w:color="auto"/>
                <w:bottom w:val="none" w:sz="0" w:space="0" w:color="auto"/>
                <w:right w:val="none" w:sz="0" w:space="0" w:color="auto"/>
              </w:divBdr>
            </w:div>
            <w:div w:id="144488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57322">
      <w:bodyDiv w:val="1"/>
      <w:marLeft w:val="0"/>
      <w:marRight w:val="0"/>
      <w:marTop w:val="0"/>
      <w:marBottom w:val="0"/>
      <w:divBdr>
        <w:top w:val="none" w:sz="0" w:space="0" w:color="auto"/>
        <w:left w:val="none" w:sz="0" w:space="0" w:color="auto"/>
        <w:bottom w:val="none" w:sz="0" w:space="0" w:color="auto"/>
        <w:right w:val="none" w:sz="0" w:space="0" w:color="auto"/>
      </w:divBdr>
      <w:divsChild>
        <w:div w:id="1551183153">
          <w:marLeft w:val="0"/>
          <w:marRight w:val="0"/>
          <w:marTop w:val="0"/>
          <w:marBottom w:val="0"/>
          <w:divBdr>
            <w:top w:val="none" w:sz="0" w:space="0" w:color="auto"/>
            <w:left w:val="none" w:sz="0" w:space="0" w:color="auto"/>
            <w:bottom w:val="none" w:sz="0" w:space="0" w:color="auto"/>
            <w:right w:val="none" w:sz="0" w:space="0" w:color="auto"/>
          </w:divBdr>
          <w:divsChild>
            <w:div w:id="100027474">
              <w:marLeft w:val="0"/>
              <w:marRight w:val="0"/>
              <w:marTop w:val="0"/>
              <w:marBottom w:val="0"/>
              <w:divBdr>
                <w:top w:val="none" w:sz="0" w:space="0" w:color="auto"/>
                <w:left w:val="none" w:sz="0" w:space="0" w:color="auto"/>
                <w:bottom w:val="none" w:sz="0" w:space="0" w:color="auto"/>
                <w:right w:val="none" w:sz="0" w:space="0" w:color="auto"/>
              </w:divBdr>
            </w:div>
            <w:div w:id="25839962">
              <w:marLeft w:val="0"/>
              <w:marRight w:val="0"/>
              <w:marTop w:val="0"/>
              <w:marBottom w:val="0"/>
              <w:divBdr>
                <w:top w:val="none" w:sz="0" w:space="0" w:color="auto"/>
                <w:left w:val="none" w:sz="0" w:space="0" w:color="auto"/>
                <w:bottom w:val="none" w:sz="0" w:space="0" w:color="auto"/>
                <w:right w:val="none" w:sz="0" w:space="0" w:color="auto"/>
              </w:divBdr>
            </w:div>
            <w:div w:id="773406214">
              <w:marLeft w:val="0"/>
              <w:marRight w:val="0"/>
              <w:marTop w:val="0"/>
              <w:marBottom w:val="0"/>
              <w:divBdr>
                <w:top w:val="none" w:sz="0" w:space="0" w:color="auto"/>
                <w:left w:val="none" w:sz="0" w:space="0" w:color="auto"/>
                <w:bottom w:val="none" w:sz="0" w:space="0" w:color="auto"/>
                <w:right w:val="none" w:sz="0" w:space="0" w:color="auto"/>
              </w:divBdr>
            </w:div>
            <w:div w:id="22682487">
              <w:marLeft w:val="0"/>
              <w:marRight w:val="0"/>
              <w:marTop w:val="0"/>
              <w:marBottom w:val="0"/>
              <w:divBdr>
                <w:top w:val="none" w:sz="0" w:space="0" w:color="auto"/>
                <w:left w:val="none" w:sz="0" w:space="0" w:color="auto"/>
                <w:bottom w:val="none" w:sz="0" w:space="0" w:color="auto"/>
                <w:right w:val="none" w:sz="0" w:space="0" w:color="auto"/>
              </w:divBdr>
            </w:div>
            <w:div w:id="896819034">
              <w:marLeft w:val="0"/>
              <w:marRight w:val="0"/>
              <w:marTop w:val="0"/>
              <w:marBottom w:val="0"/>
              <w:divBdr>
                <w:top w:val="none" w:sz="0" w:space="0" w:color="auto"/>
                <w:left w:val="none" w:sz="0" w:space="0" w:color="auto"/>
                <w:bottom w:val="none" w:sz="0" w:space="0" w:color="auto"/>
                <w:right w:val="none" w:sz="0" w:space="0" w:color="auto"/>
              </w:divBdr>
            </w:div>
            <w:div w:id="30077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81860">
      <w:bodyDiv w:val="1"/>
      <w:marLeft w:val="0"/>
      <w:marRight w:val="0"/>
      <w:marTop w:val="0"/>
      <w:marBottom w:val="0"/>
      <w:divBdr>
        <w:top w:val="none" w:sz="0" w:space="0" w:color="auto"/>
        <w:left w:val="none" w:sz="0" w:space="0" w:color="auto"/>
        <w:bottom w:val="none" w:sz="0" w:space="0" w:color="auto"/>
        <w:right w:val="none" w:sz="0" w:space="0" w:color="auto"/>
      </w:divBdr>
      <w:divsChild>
        <w:div w:id="1001809738">
          <w:marLeft w:val="0"/>
          <w:marRight w:val="0"/>
          <w:marTop w:val="0"/>
          <w:marBottom w:val="0"/>
          <w:divBdr>
            <w:top w:val="none" w:sz="0" w:space="0" w:color="auto"/>
            <w:left w:val="none" w:sz="0" w:space="0" w:color="auto"/>
            <w:bottom w:val="none" w:sz="0" w:space="0" w:color="auto"/>
            <w:right w:val="none" w:sz="0" w:space="0" w:color="auto"/>
          </w:divBdr>
          <w:divsChild>
            <w:div w:id="209427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98124">
      <w:bodyDiv w:val="1"/>
      <w:marLeft w:val="0"/>
      <w:marRight w:val="0"/>
      <w:marTop w:val="0"/>
      <w:marBottom w:val="0"/>
      <w:divBdr>
        <w:top w:val="none" w:sz="0" w:space="0" w:color="auto"/>
        <w:left w:val="none" w:sz="0" w:space="0" w:color="auto"/>
        <w:bottom w:val="none" w:sz="0" w:space="0" w:color="auto"/>
        <w:right w:val="none" w:sz="0" w:space="0" w:color="auto"/>
      </w:divBdr>
      <w:divsChild>
        <w:div w:id="260073332">
          <w:marLeft w:val="547"/>
          <w:marRight w:val="0"/>
          <w:marTop w:val="154"/>
          <w:marBottom w:val="0"/>
          <w:divBdr>
            <w:top w:val="none" w:sz="0" w:space="0" w:color="auto"/>
            <w:left w:val="none" w:sz="0" w:space="0" w:color="auto"/>
            <w:bottom w:val="none" w:sz="0" w:space="0" w:color="auto"/>
            <w:right w:val="none" w:sz="0" w:space="0" w:color="auto"/>
          </w:divBdr>
        </w:div>
        <w:div w:id="422186435">
          <w:marLeft w:val="547"/>
          <w:marRight w:val="0"/>
          <w:marTop w:val="154"/>
          <w:marBottom w:val="0"/>
          <w:divBdr>
            <w:top w:val="none" w:sz="0" w:space="0" w:color="auto"/>
            <w:left w:val="none" w:sz="0" w:space="0" w:color="auto"/>
            <w:bottom w:val="none" w:sz="0" w:space="0" w:color="auto"/>
            <w:right w:val="none" w:sz="0" w:space="0" w:color="auto"/>
          </w:divBdr>
        </w:div>
        <w:div w:id="1758211897">
          <w:marLeft w:val="547"/>
          <w:marRight w:val="0"/>
          <w:marTop w:val="154"/>
          <w:marBottom w:val="0"/>
          <w:divBdr>
            <w:top w:val="none" w:sz="0" w:space="0" w:color="auto"/>
            <w:left w:val="none" w:sz="0" w:space="0" w:color="auto"/>
            <w:bottom w:val="none" w:sz="0" w:space="0" w:color="auto"/>
            <w:right w:val="none" w:sz="0" w:space="0" w:color="auto"/>
          </w:divBdr>
        </w:div>
        <w:div w:id="1842961028">
          <w:marLeft w:val="547"/>
          <w:marRight w:val="0"/>
          <w:marTop w:val="154"/>
          <w:marBottom w:val="0"/>
          <w:divBdr>
            <w:top w:val="none" w:sz="0" w:space="0" w:color="auto"/>
            <w:left w:val="none" w:sz="0" w:space="0" w:color="auto"/>
            <w:bottom w:val="none" w:sz="0" w:space="0" w:color="auto"/>
            <w:right w:val="none" w:sz="0" w:space="0" w:color="auto"/>
          </w:divBdr>
        </w:div>
        <w:div w:id="2104760635">
          <w:marLeft w:val="547"/>
          <w:marRight w:val="0"/>
          <w:marTop w:val="154"/>
          <w:marBottom w:val="0"/>
          <w:divBdr>
            <w:top w:val="none" w:sz="0" w:space="0" w:color="auto"/>
            <w:left w:val="none" w:sz="0" w:space="0" w:color="auto"/>
            <w:bottom w:val="none" w:sz="0" w:space="0" w:color="auto"/>
            <w:right w:val="none" w:sz="0" w:space="0" w:color="auto"/>
          </w:divBdr>
        </w:div>
      </w:divsChild>
    </w:div>
    <w:div w:id="908540885">
      <w:bodyDiv w:val="1"/>
      <w:marLeft w:val="0"/>
      <w:marRight w:val="0"/>
      <w:marTop w:val="0"/>
      <w:marBottom w:val="0"/>
      <w:divBdr>
        <w:top w:val="none" w:sz="0" w:space="0" w:color="auto"/>
        <w:left w:val="none" w:sz="0" w:space="0" w:color="auto"/>
        <w:bottom w:val="none" w:sz="0" w:space="0" w:color="auto"/>
        <w:right w:val="none" w:sz="0" w:space="0" w:color="auto"/>
      </w:divBdr>
      <w:divsChild>
        <w:div w:id="1659650384">
          <w:marLeft w:val="0"/>
          <w:marRight w:val="0"/>
          <w:marTop w:val="0"/>
          <w:marBottom w:val="0"/>
          <w:divBdr>
            <w:top w:val="none" w:sz="0" w:space="0" w:color="auto"/>
            <w:left w:val="none" w:sz="0" w:space="0" w:color="auto"/>
            <w:bottom w:val="none" w:sz="0" w:space="0" w:color="auto"/>
            <w:right w:val="none" w:sz="0" w:space="0" w:color="auto"/>
          </w:divBdr>
          <w:divsChild>
            <w:div w:id="67797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549283">
      <w:bodyDiv w:val="1"/>
      <w:marLeft w:val="0"/>
      <w:marRight w:val="0"/>
      <w:marTop w:val="0"/>
      <w:marBottom w:val="0"/>
      <w:divBdr>
        <w:top w:val="none" w:sz="0" w:space="0" w:color="auto"/>
        <w:left w:val="none" w:sz="0" w:space="0" w:color="auto"/>
        <w:bottom w:val="none" w:sz="0" w:space="0" w:color="auto"/>
        <w:right w:val="none" w:sz="0" w:space="0" w:color="auto"/>
      </w:divBdr>
      <w:divsChild>
        <w:div w:id="1350907839">
          <w:marLeft w:val="0"/>
          <w:marRight w:val="0"/>
          <w:marTop w:val="0"/>
          <w:marBottom w:val="0"/>
          <w:divBdr>
            <w:top w:val="none" w:sz="0" w:space="0" w:color="auto"/>
            <w:left w:val="none" w:sz="0" w:space="0" w:color="auto"/>
            <w:bottom w:val="none" w:sz="0" w:space="0" w:color="auto"/>
            <w:right w:val="none" w:sz="0" w:space="0" w:color="auto"/>
          </w:divBdr>
          <w:divsChild>
            <w:div w:id="198709231">
              <w:marLeft w:val="0"/>
              <w:marRight w:val="0"/>
              <w:marTop w:val="0"/>
              <w:marBottom w:val="0"/>
              <w:divBdr>
                <w:top w:val="none" w:sz="0" w:space="0" w:color="auto"/>
                <w:left w:val="none" w:sz="0" w:space="0" w:color="auto"/>
                <w:bottom w:val="none" w:sz="0" w:space="0" w:color="auto"/>
                <w:right w:val="none" w:sz="0" w:space="0" w:color="auto"/>
              </w:divBdr>
            </w:div>
            <w:div w:id="1603218500">
              <w:marLeft w:val="0"/>
              <w:marRight w:val="0"/>
              <w:marTop w:val="0"/>
              <w:marBottom w:val="0"/>
              <w:divBdr>
                <w:top w:val="none" w:sz="0" w:space="0" w:color="auto"/>
                <w:left w:val="none" w:sz="0" w:space="0" w:color="auto"/>
                <w:bottom w:val="none" w:sz="0" w:space="0" w:color="auto"/>
                <w:right w:val="none" w:sz="0" w:space="0" w:color="auto"/>
              </w:divBdr>
            </w:div>
            <w:div w:id="1275868716">
              <w:marLeft w:val="0"/>
              <w:marRight w:val="0"/>
              <w:marTop w:val="0"/>
              <w:marBottom w:val="0"/>
              <w:divBdr>
                <w:top w:val="none" w:sz="0" w:space="0" w:color="auto"/>
                <w:left w:val="none" w:sz="0" w:space="0" w:color="auto"/>
                <w:bottom w:val="none" w:sz="0" w:space="0" w:color="auto"/>
                <w:right w:val="none" w:sz="0" w:space="0" w:color="auto"/>
              </w:divBdr>
            </w:div>
            <w:div w:id="1494760257">
              <w:marLeft w:val="0"/>
              <w:marRight w:val="0"/>
              <w:marTop w:val="0"/>
              <w:marBottom w:val="0"/>
              <w:divBdr>
                <w:top w:val="none" w:sz="0" w:space="0" w:color="auto"/>
                <w:left w:val="none" w:sz="0" w:space="0" w:color="auto"/>
                <w:bottom w:val="none" w:sz="0" w:space="0" w:color="auto"/>
                <w:right w:val="none" w:sz="0" w:space="0" w:color="auto"/>
              </w:divBdr>
            </w:div>
            <w:div w:id="1275165516">
              <w:marLeft w:val="0"/>
              <w:marRight w:val="0"/>
              <w:marTop w:val="0"/>
              <w:marBottom w:val="0"/>
              <w:divBdr>
                <w:top w:val="none" w:sz="0" w:space="0" w:color="auto"/>
                <w:left w:val="none" w:sz="0" w:space="0" w:color="auto"/>
                <w:bottom w:val="none" w:sz="0" w:space="0" w:color="auto"/>
                <w:right w:val="none" w:sz="0" w:space="0" w:color="auto"/>
              </w:divBdr>
            </w:div>
            <w:div w:id="1369375333">
              <w:marLeft w:val="0"/>
              <w:marRight w:val="0"/>
              <w:marTop w:val="0"/>
              <w:marBottom w:val="0"/>
              <w:divBdr>
                <w:top w:val="none" w:sz="0" w:space="0" w:color="auto"/>
                <w:left w:val="none" w:sz="0" w:space="0" w:color="auto"/>
                <w:bottom w:val="none" w:sz="0" w:space="0" w:color="auto"/>
                <w:right w:val="none" w:sz="0" w:space="0" w:color="auto"/>
              </w:divBdr>
            </w:div>
            <w:div w:id="1599873814">
              <w:marLeft w:val="0"/>
              <w:marRight w:val="0"/>
              <w:marTop w:val="0"/>
              <w:marBottom w:val="0"/>
              <w:divBdr>
                <w:top w:val="none" w:sz="0" w:space="0" w:color="auto"/>
                <w:left w:val="none" w:sz="0" w:space="0" w:color="auto"/>
                <w:bottom w:val="none" w:sz="0" w:space="0" w:color="auto"/>
                <w:right w:val="none" w:sz="0" w:space="0" w:color="auto"/>
              </w:divBdr>
            </w:div>
            <w:div w:id="322902583">
              <w:marLeft w:val="0"/>
              <w:marRight w:val="0"/>
              <w:marTop w:val="0"/>
              <w:marBottom w:val="0"/>
              <w:divBdr>
                <w:top w:val="none" w:sz="0" w:space="0" w:color="auto"/>
                <w:left w:val="none" w:sz="0" w:space="0" w:color="auto"/>
                <w:bottom w:val="none" w:sz="0" w:space="0" w:color="auto"/>
                <w:right w:val="none" w:sz="0" w:space="0" w:color="auto"/>
              </w:divBdr>
            </w:div>
            <w:div w:id="1256743511">
              <w:marLeft w:val="0"/>
              <w:marRight w:val="0"/>
              <w:marTop w:val="0"/>
              <w:marBottom w:val="0"/>
              <w:divBdr>
                <w:top w:val="none" w:sz="0" w:space="0" w:color="auto"/>
                <w:left w:val="none" w:sz="0" w:space="0" w:color="auto"/>
                <w:bottom w:val="none" w:sz="0" w:space="0" w:color="auto"/>
                <w:right w:val="none" w:sz="0" w:space="0" w:color="auto"/>
              </w:divBdr>
            </w:div>
            <w:div w:id="1443526253">
              <w:marLeft w:val="0"/>
              <w:marRight w:val="0"/>
              <w:marTop w:val="0"/>
              <w:marBottom w:val="0"/>
              <w:divBdr>
                <w:top w:val="none" w:sz="0" w:space="0" w:color="auto"/>
                <w:left w:val="none" w:sz="0" w:space="0" w:color="auto"/>
                <w:bottom w:val="none" w:sz="0" w:space="0" w:color="auto"/>
                <w:right w:val="none" w:sz="0" w:space="0" w:color="auto"/>
              </w:divBdr>
            </w:div>
            <w:div w:id="1619801928">
              <w:marLeft w:val="0"/>
              <w:marRight w:val="0"/>
              <w:marTop w:val="0"/>
              <w:marBottom w:val="0"/>
              <w:divBdr>
                <w:top w:val="none" w:sz="0" w:space="0" w:color="auto"/>
                <w:left w:val="none" w:sz="0" w:space="0" w:color="auto"/>
                <w:bottom w:val="none" w:sz="0" w:space="0" w:color="auto"/>
                <w:right w:val="none" w:sz="0" w:space="0" w:color="auto"/>
              </w:divBdr>
            </w:div>
            <w:div w:id="1557087534">
              <w:marLeft w:val="0"/>
              <w:marRight w:val="0"/>
              <w:marTop w:val="0"/>
              <w:marBottom w:val="0"/>
              <w:divBdr>
                <w:top w:val="none" w:sz="0" w:space="0" w:color="auto"/>
                <w:left w:val="none" w:sz="0" w:space="0" w:color="auto"/>
                <w:bottom w:val="none" w:sz="0" w:space="0" w:color="auto"/>
                <w:right w:val="none" w:sz="0" w:space="0" w:color="auto"/>
              </w:divBdr>
            </w:div>
            <w:div w:id="2134209103">
              <w:marLeft w:val="0"/>
              <w:marRight w:val="0"/>
              <w:marTop w:val="0"/>
              <w:marBottom w:val="0"/>
              <w:divBdr>
                <w:top w:val="none" w:sz="0" w:space="0" w:color="auto"/>
                <w:left w:val="none" w:sz="0" w:space="0" w:color="auto"/>
                <w:bottom w:val="none" w:sz="0" w:space="0" w:color="auto"/>
                <w:right w:val="none" w:sz="0" w:space="0" w:color="auto"/>
              </w:divBdr>
            </w:div>
            <w:div w:id="2083797767">
              <w:marLeft w:val="0"/>
              <w:marRight w:val="0"/>
              <w:marTop w:val="0"/>
              <w:marBottom w:val="0"/>
              <w:divBdr>
                <w:top w:val="none" w:sz="0" w:space="0" w:color="auto"/>
                <w:left w:val="none" w:sz="0" w:space="0" w:color="auto"/>
                <w:bottom w:val="none" w:sz="0" w:space="0" w:color="auto"/>
                <w:right w:val="none" w:sz="0" w:space="0" w:color="auto"/>
              </w:divBdr>
            </w:div>
            <w:div w:id="38280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54166">
      <w:bodyDiv w:val="1"/>
      <w:marLeft w:val="0"/>
      <w:marRight w:val="0"/>
      <w:marTop w:val="0"/>
      <w:marBottom w:val="0"/>
      <w:divBdr>
        <w:top w:val="none" w:sz="0" w:space="0" w:color="auto"/>
        <w:left w:val="none" w:sz="0" w:space="0" w:color="auto"/>
        <w:bottom w:val="none" w:sz="0" w:space="0" w:color="auto"/>
        <w:right w:val="none" w:sz="0" w:space="0" w:color="auto"/>
      </w:divBdr>
      <w:divsChild>
        <w:div w:id="619072385">
          <w:marLeft w:val="0"/>
          <w:marRight w:val="0"/>
          <w:marTop w:val="0"/>
          <w:marBottom w:val="0"/>
          <w:divBdr>
            <w:top w:val="none" w:sz="0" w:space="0" w:color="auto"/>
            <w:left w:val="none" w:sz="0" w:space="0" w:color="auto"/>
            <w:bottom w:val="none" w:sz="0" w:space="0" w:color="auto"/>
            <w:right w:val="none" w:sz="0" w:space="0" w:color="auto"/>
          </w:divBdr>
          <w:divsChild>
            <w:div w:id="779374495">
              <w:marLeft w:val="0"/>
              <w:marRight w:val="0"/>
              <w:marTop w:val="0"/>
              <w:marBottom w:val="0"/>
              <w:divBdr>
                <w:top w:val="none" w:sz="0" w:space="0" w:color="auto"/>
                <w:left w:val="none" w:sz="0" w:space="0" w:color="auto"/>
                <w:bottom w:val="none" w:sz="0" w:space="0" w:color="auto"/>
                <w:right w:val="none" w:sz="0" w:space="0" w:color="auto"/>
              </w:divBdr>
            </w:div>
            <w:div w:id="374235108">
              <w:marLeft w:val="0"/>
              <w:marRight w:val="0"/>
              <w:marTop w:val="0"/>
              <w:marBottom w:val="0"/>
              <w:divBdr>
                <w:top w:val="none" w:sz="0" w:space="0" w:color="auto"/>
                <w:left w:val="none" w:sz="0" w:space="0" w:color="auto"/>
                <w:bottom w:val="none" w:sz="0" w:space="0" w:color="auto"/>
                <w:right w:val="none" w:sz="0" w:space="0" w:color="auto"/>
              </w:divBdr>
            </w:div>
            <w:div w:id="1388450493">
              <w:marLeft w:val="0"/>
              <w:marRight w:val="0"/>
              <w:marTop w:val="0"/>
              <w:marBottom w:val="0"/>
              <w:divBdr>
                <w:top w:val="none" w:sz="0" w:space="0" w:color="auto"/>
                <w:left w:val="none" w:sz="0" w:space="0" w:color="auto"/>
                <w:bottom w:val="none" w:sz="0" w:space="0" w:color="auto"/>
                <w:right w:val="none" w:sz="0" w:space="0" w:color="auto"/>
              </w:divBdr>
            </w:div>
            <w:div w:id="1990011747">
              <w:marLeft w:val="0"/>
              <w:marRight w:val="0"/>
              <w:marTop w:val="0"/>
              <w:marBottom w:val="0"/>
              <w:divBdr>
                <w:top w:val="none" w:sz="0" w:space="0" w:color="auto"/>
                <w:left w:val="none" w:sz="0" w:space="0" w:color="auto"/>
                <w:bottom w:val="none" w:sz="0" w:space="0" w:color="auto"/>
                <w:right w:val="none" w:sz="0" w:space="0" w:color="auto"/>
              </w:divBdr>
            </w:div>
            <w:div w:id="297298281">
              <w:marLeft w:val="0"/>
              <w:marRight w:val="0"/>
              <w:marTop w:val="0"/>
              <w:marBottom w:val="0"/>
              <w:divBdr>
                <w:top w:val="none" w:sz="0" w:space="0" w:color="auto"/>
                <w:left w:val="none" w:sz="0" w:space="0" w:color="auto"/>
                <w:bottom w:val="none" w:sz="0" w:space="0" w:color="auto"/>
                <w:right w:val="none" w:sz="0" w:space="0" w:color="auto"/>
              </w:divBdr>
            </w:div>
            <w:div w:id="210193694">
              <w:marLeft w:val="0"/>
              <w:marRight w:val="0"/>
              <w:marTop w:val="0"/>
              <w:marBottom w:val="0"/>
              <w:divBdr>
                <w:top w:val="none" w:sz="0" w:space="0" w:color="auto"/>
                <w:left w:val="none" w:sz="0" w:space="0" w:color="auto"/>
                <w:bottom w:val="none" w:sz="0" w:space="0" w:color="auto"/>
                <w:right w:val="none" w:sz="0" w:space="0" w:color="auto"/>
              </w:divBdr>
            </w:div>
            <w:div w:id="163865673">
              <w:marLeft w:val="0"/>
              <w:marRight w:val="0"/>
              <w:marTop w:val="0"/>
              <w:marBottom w:val="0"/>
              <w:divBdr>
                <w:top w:val="none" w:sz="0" w:space="0" w:color="auto"/>
                <w:left w:val="none" w:sz="0" w:space="0" w:color="auto"/>
                <w:bottom w:val="none" w:sz="0" w:space="0" w:color="auto"/>
                <w:right w:val="none" w:sz="0" w:space="0" w:color="auto"/>
              </w:divBdr>
            </w:div>
            <w:div w:id="177184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42970">
      <w:bodyDiv w:val="1"/>
      <w:marLeft w:val="0"/>
      <w:marRight w:val="0"/>
      <w:marTop w:val="0"/>
      <w:marBottom w:val="0"/>
      <w:divBdr>
        <w:top w:val="none" w:sz="0" w:space="0" w:color="auto"/>
        <w:left w:val="none" w:sz="0" w:space="0" w:color="auto"/>
        <w:bottom w:val="none" w:sz="0" w:space="0" w:color="auto"/>
        <w:right w:val="none" w:sz="0" w:space="0" w:color="auto"/>
      </w:divBdr>
    </w:div>
    <w:div w:id="1055856917">
      <w:bodyDiv w:val="1"/>
      <w:marLeft w:val="0"/>
      <w:marRight w:val="0"/>
      <w:marTop w:val="0"/>
      <w:marBottom w:val="0"/>
      <w:divBdr>
        <w:top w:val="none" w:sz="0" w:space="0" w:color="auto"/>
        <w:left w:val="none" w:sz="0" w:space="0" w:color="auto"/>
        <w:bottom w:val="none" w:sz="0" w:space="0" w:color="auto"/>
        <w:right w:val="none" w:sz="0" w:space="0" w:color="auto"/>
      </w:divBdr>
      <w:divsChild>
        <w:div w:id="126775626">
          <w:marLeft w:val="0"/>
          <w:marRight w:val="0"/>
          <w:marTop w:val="0"/>
          <w:marBottom w:val="0"/>
          <w:divBdr>
            <w:top w:val="none" w:sz="0" w:space="0" w:color="auto"/>
            <w:left w:val="none" w:sz="0" w:space="0" w:color="auto"/>
            <w:bottom w:val="none" w:sz="0" w:space="0" w:color="auto"/>
            <w:right w:val="none" w:sz="0" w:space="0" w:color="auto"/>
          </w:divBdr>
          <w:divsChild>
            <w:div w:id="1348826394">
              <w:marLeft w:val="0"/>
              <w:marRight w:val="0"/>
              <w:marTop w:val="0"/>
              <w:marBottom w:val="0"/>
              <w:divBdr>
                <w:top w:val="none" w:sz="0" w:space="0" w:color="auto"/>
                <w:left w:val="none" w:sz="0" w:space="0" w:color="auto"/>
                <w:bottom w:val="none" w:sz="0" w:space="0" w:color="auto"/>
                <w:right w:val="none" w:sz="0" w:space="0" w:color="auto"/>
              </w:divBdr>
            </w:div>
            <w:div w:id="141428126">
              <w:marLeft w:val="0"/>
              <w:marRight w:val="0"/>
              <w:marTop w:val="0"/>
              <w:marBottom w:val="0"/>
              <w:divBdr>
                <w:top w:val="none" w:sz="0" w:space="0" w:color="auto"/>
                <w:left w:val="none" w:sz="0" w:space="0" w:color="auto"/>
                <w:bottom w:val="none" w:sz="0" w:space="0" w:color="auto"/>
                <w:right w:val="none" w:sz="0" w:space="0" w:color="auto"/>
              </w:divBdr>
            </w:div>
            <w:div w:id="2123264533">
              <w:marLeft w:val="0"/>
              <w:marRight w:val="0"/>
              <w:marTop w:val="0"/>
              <w:marBottom w:val="0"/>
              <w:divBdr>
                <w:top w:val="none" w:sz="0" w:space="0" w:color="auto"/>
                <w:left w:val="none" w:sz="0" w:space="0" w:color="auto"/>
                <w:bottom w:val="none" w:sz="0" w:space="0" w:color="auto"/>
                <w:right w:val="none" w:sz="0" w:space="0" w:color="auto"/>
              </w:divBdr>
            </w:div>
            <w:div w:id="819806995">
              <w:marLeft w:val="0"/>
              <w:marRight w:val="0"/>
              <w:marTop w:val="0"/>
              <w:marBottom w:val="0"/>
              <w:divBdr>
                <w:top w:val="none" w:sz="0" w:space="0" w:color="auto"/>
                <w:left w:val="none" w:sz="0" w:space="0" w:color="auto"/>
                <w:bottom w:val="none" w:sz="0" w:space="0" w:color="auto"/>
                <w:right w:val="none" w:sz="0" w:space="0" w:color="auto"/>
              </w:divBdr>
            </w:div>
            <w:div w:id="1389110349">
              <w:marLeft w:val="0"/>
              <w:marRight w:val="0"/>
              <w:marTop w:val="0"/>
              <w:marBottom w:val="0"/>
              <w:divBdr>
                <w:top w:val="none" w:sz="0" w:space="0" w:color="auto"/>
                <w:left w:val="none" w:sz="0" w:space="0" w:color="auto"/>
                <w:bottom w:val="none" w:sz="0" w:space="0" w:color="auto"/>
                <w:right w:val="none" w:sz="0" w:space="0" w:color="auto"/>
              </w:divBdr>
            </w:div>
            <w:div w:id="897738587">
              <w:marLeft w:val="0"/>
              <w:marRight w:val="0"/>
              <w:marTop w:val="0"/>
              <w:marBottom w:val="0"/>
              <w:divBdr>
                <w:top w:val="none" w:sz="0" w:space="0" w:color="auto"/>
                <w:left w:val="none" w:sz="0" w:space="0" w:color="auto"/>
                <w:bottom w:val="none" w:sz="0" w:space="0" w:color="auto"/>
                <w:right w:val="none" w:sz="0" w:space="0" w:color="auto"/>
              </w:divBdr>
            </w:div>
            <w:div w:id="792794978">
              <w:marLeft w:val="0"/>
              <w:marRight w:val="0"/>
              <w:marTop w:val="0"/>
              <w:marBottom w:val="0"/>
              <w:divBdr>
                <w:top w:val="none" w:sz="0" w:space="0" w:color="auto"/>
                <w:left w:val="none" w:sz="0" w:space="0" w:color="auto"/>
                <w:bottom w:val="none" w:sz="0" w:space="0" w:color="auto"/>
                <w:right w:val="none" w:sz="0" w:space="0" w:color="auto"/>
              </w:divBdr>
            </w:div>
            <w:div w:id="168563606">
              <w:marLeft w:val="0"/>
              <w:marRight w:val="0"/>
              <w:marTop w:val="0"/>
              <w:marBottom w:val="0"/>
              <w:divBdr>
                <w:top w:val="none" w:sz="0" w:space="0" w:color="auto"/>
                <w:left w:val="none" w:sz="0" w:space="0" w:color="auto"/>
                <w:bottom w:val="none" w:sz="0" w:space="0" w:color="auto"/>
                <w:right w:val="none" w:sz="0" w:space="0" w:color="auto"/>
              </w:divBdr>
            </w:div>
            <w:div w:id="31423539">
              <w:marLeft w:val="0"/>
              <w:marRight w:val="0"/>
              <w:marTop w:val="0"/>
              <w:marBottom w:val="0"/>
              <w:divBdr>
                <w:top w:val="none" w:sz="0" w:space="0" w:color="auto"/>
                <w:left w:val="none" w:sz="0" w:space="0" w:color="auto"/>
                <w:bottom w:val="none" w:sz="0" w:space="0" w:color="auto"/>
                <w:right w:val="none" w:sz="0" w:space="0" w:color="auto"/>
              </w:divBdr>
            </w:div>
            <w:div w:id="1492720715">
              <w:marLeft w:val="0"/>
              <w:marRight w:val="0"/>
              <w:marTop w:val="0"/>
              <w:marBottom w:val="0"/>
              <w:divBdr>
                <w:top w:val="none" w:sz="0" w:space="0" w:color="auto"/>
                <w:left w:val="none" w:sz="0" w:space="0" w:color="auto"/>
                <w:bottom w:val="none" w:sz="0" w:space="0" w:color="auto"/>
                <w:right w:val="none" w:sz="0" w:space="0" w:color="auto"/>
              </w:divBdr>
            </w:div>
            <w:div w:id="1952276520">
              <w:marLeft w:val="0"/>
              <w:marRight w:val="0"/>
              <w:marTop w:val="0"/>
              <w:marBottom w:val="0"/>
              <w:divBdr>
                <w:top w:val="none" w:sz="0" w:space="0" w:color="auto"/>
                <w:left w:val="none" w:sz="0" w:space="0" w:color="auto"/>
                <w:bottom w:val="none" w:sz="0" w:space="0" w:color="auto"/>
                <w:right w:val="none" w:sz="0" w:space="0" w:color="auto"/>
              </w:divBdr>
            </w:div>
            <w:div w:id="2106534964">
              <w:marLeft w:val="0"/>
              <w:marRight w:val="0"/>
              <w:marTop w:val="0"/>
              <w:marBottom w:val="0"/>
              <w:divBdr>
                <w:top w:val="none" w:sz="0" w:space="0" w:color="auto"/>
                <w:left w:val="none" w:sz="0" w:space="0" w:color="auto"/>
                <w:bottom w:val="none" w:sz="0" w:space="0" w:color="auto"/>
                <w:right w:val="none" w:sz="0" w:space="0" w:color="auto"/>
              </w:divBdr>
            </w:div>
            <w:div w:id="159875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75837">
      <w:bodyDiv w:val="1"/>
      <w:marLeft w:val="0"/>
      <w:marRight w:val="0"/>
      <w:marTop w:val="0"/>
      <w:marBottom w:val="0"/>
      <w:divBdr>
        <w:top w:val="none" w:sz="0" w:space="0" w:color="auto"/>
        <w:left w:val="none" w:sz="0" w:space="0" w:color="auto"/>
        <w:bottom w:val="none" w:sz="0" w:space="0" w:color="auto"/>
        <w:right w:val="none" w:sz="0" w:space="0" w:color="auto"/>
      </w:divBdr>
      <w:divsChild>
        <w:div w:id="101993399">
          <w:marLeft w:val="0"/>
          <w:marRight w:val="0"/>
          <w:marTop w:val="0"/>
          <w:marBottom w:val="0"/>
          <w:divBdr>
            <w:top w:val="none" w:sz="0" w:space="0" w:color="auto"/>
            <w:left w:val="none" w:sz="0" w:space="0" w:color="auto"/>
            <w:bottom w:val="none" w:sz="0" w:space="0" w:color="auto"/>
            <w:right w:val="none" w:sz="0" w:space="0" w:color="auto"/>
          </w:divBdr>
          <w:divsChild>
            <w:div w:id="463354942">
              <w:marLeft w:val="0"/>
              <w:marRight w:val="0"/>
              <w:marTop w:val="0"/>
              <w:marBottom w:val="0"/>
              <w:divBdr>
                <w:top w:val="none" w:sz="0" w:space="0" w:color="auto"/>
                <w:left w:val="none" w:sz="0" w:space="0" w:color="auto"/>
                <w:bottom w:val="none" w:sz="0" w:space="0" w:color="auto"/>
                <w:right w:val="none" w:sz="0" w:space="0" w:color="auto"/>
              </w:divBdr>
            </w:div>
            <w:div w:id="533273178">
              <w:marLeft w:val="0"/>
              <w:marRight w:val="0"/>
              <w:marTop w:val="0"/>
              <w:marBottom w:val="0"/>
              <w:divBdr>
                <w:top w:val="none" w:sz="0" w:space="0" w:color="auto"/>
                <w:left w:val="none" w:sz="0" w:space="0" w:color="auto"/>
                <w:bottom w:val="none" w:sz="0" w:space="0" w:color="auto"/>
                <w:right w:val="none" w:sz="0" w:space="0" w:color="auto"/>
              </w:divBdr>
            </w:div>
            <w:div w:id="2055541864">
              <w:marLeft w:val="0"/>
              <w:marRight w:val="0"/>
              <w:marTop w:val="0"/>
              <w:marBottom w:val="0"/>
              <w:divBdr>
                <w:top w:val="none" w:sz="0" w:space="0" w:color="auto"/>
                <w:left w:val="none" w:sz="0" w:space="0" w:color="auto"/>
                <w:bottom w:val="none" w:sz="0" w:space="0" w:color="auto"/>
                <w:right w:val="none" w:sz="0" w:space="0" w:color="auto"/>
              </w:divBdr>
            </w:div>
            <w:div w:id="1864434184">
              <w:marLeft w:val="0"/>
              <w:marRight w:val="0"/>
              <w:marTop w:val="0"/>
              <w:marBottom w:val="0"/>
              <w:divBdr>
                <w:top w:val="none" w:sz="0" w:space="0" w:color="auto"/>
                <w:left w:val="none" w:sz="0" w:space="0" w:color="auto"/>
                <w:bottom w:val="none" w:sz="0" w:space="0" w:color="auto"/>
                <w:right w:val="none" w:sz="0" w:space="0" w:color="auto"/>
              </w:divBdr>
            </w:div>
            <w:div w:id="1982801832">
              <w:marLeft w:val="0"/>
              <w:marRight w:val="0"/>
              <w:marTop w:val="0"/>
              <w:marBottom w:val="0"/>
              <w:divBdr>
                <w:top w:val="none" w:sz="0" w:space="0" w:color="auto"/>
                <w:left w:val="none" w:sz="0" w:space="0" w:color="auto"/>
                <w:bottom w:val="none" w:sz="0" w:space="0" w:color="auto"/>
                <w:right w:val="none" w:sz="0" w:space="0" w:color="auto"/>
              </w:divBdr>
            </w:div>
            <w:div w:id="1636570270">
              <w:marLeft w:val="0"/>
              <w:marRight w:val="0"/>
              <w:marTop w:val="0"/>
              <w:marBottom w:val="0"/>
              <w:divBdr>
                <w:top w:val="none" w:sz="0" w:space="0" w:color="auto"/>
                <w:left w:val="none" w:sz="0" w:space="0" w:color="auto"/>
                <w:bottom w:val="none" w:sz="0" w:space="0" w:color="auto"/>
                <w:right w:val="none" w:sz="0" w:space="0" w:color="auto"/>
              </w:divBdr>
            </w:div>
            <w:div w:id="1969966454">
              <w:marLeft w:val="0"/>
              <w:marRight w:val="0"/>
              <w:marTop w:val="0"/>
              <w:marBottom w:val="0"/>
              <w:divBdr>
                <w:top w:val="none" w:sz="0" w:space="0" w:color="auto"/>
                <w:left w:val="none" w:sz="0" w:space="0" w:color="auto"/>
                <w:bottom w:val="none" w:sz="0" w:space="0" w:color="auto"/>
                <w:right w:val="none" w:sz="0" w:space="0" w:color="auto"/>
              </w:divBdr>
            </w:div>
            <w:div w:id="966545033">
              <w:marLeft w:val="0"/>
              <w:marRight w:val="0"/>
              <w:marTop w:val="0"/>
              <w:marBottom w:val="0"/>
              <w:divBdr>
                <w:top w:val="none" w:sz="0" w:space="0" w:color="auto"/>
                <w:left w:val="none" w:sz="0" w:space="0" w:color="auto"/>
                <w:bottom w:val="none" w:sz="0" w:space="0" w:color="auto"/>
                <w:right w:val="none" w:sz="0" w:space="0" w:color="auto"/>
              </w:divBdr>
            </w:div>
            <w:div w:id="245309460">
              <w:marLeft w:val="0"/>
              <w:marRight w:val="0"/>
              <w:marTop w:val="0"/>
              <w:marBottom w:val="0"/>
              <w:divBdr>
                <w:top w:val="none" w:sz="0" w:space="0" w:color="auto"/>
                <w:left w:val="none" w:sz="0" w:space="0" w:color="auto"/>
                <w:bottom w:val="none" w:sz="0" w:space="0" w:color="auto"/>
                <w:right w:val="none" w:sz="0" w:space="0" w:color="auto"/>
              </w:divBdr>
            </w:div>
            <w:div w:id="72502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47051">
      <w:bodyDiv w:val="1"/>
      <w:marLeft w:val="0"/>
      <w:marRight w:val="0"/>
      <w:marTop w:val="0"/>
      <w:marBottom w:val="0"/>
      <w:divBdr>
        <w:top w:val="none" w:sz="0" w:space="0" w:color="auto"/>
        <w:left w:val="none" w:sz="0" w:space="0" w:color="auto"/>
        <w:bottom w:val="none" w:sz="0" w:space="0" w:color="auto"/>
        <w:right w:val="none" w:sz="0" w:space="0" w:color="auto"/>
      </w:divBdr>
    </w:div>
    <w:div w:id="1110196616">
      <w:bodyDiv w:val="1"/>
      <w:marLeft w:val="0"/>
      <w:marRight w:val="0"/>
      <w:marTop w:val="0"/>
      <w:marBottom w:val="0"/>
      <w:divBdr>
        <w:top w:val="none" w:sz="0" w:space="0" w:color="auto"/>
        <w:left w:val="none" w:sz="0" w:space="0" w:color="auto"/>
        <w:bottom w:val="none" w:sz="0" w:space="0" w:color="auto"/>
        <w:right w:val="none" w:sz="0" w:space="0" w:color="auto"/>
      </w:divBdr>
    </w:div>
    <w:div w:id="1137599945">
      <w:bodyDiv w:val="1"/>
      <w:marLeft w:val="0"/>
      <w:marRight w:val="0"/>
      <w:marTop w:val="0"/>
      <w:marBottom w:val="0"/>
      <w:divBdr>
        <w:top w:val="none" w:sz="0" w:space="0" w:color="auto"/>
        <w:left w:val="none" w:sz="0" w:space="0" w:color="auto"/>
        <w:bottom w:val="none" w:sz="0" w:space="0" w:color="auto"/>
        <w:right w:val="none" w:sz="0" w:space="0" w:color="auto"/>
      </w:divBdr>
      <w:divsChild>
        <w:div w:id="2019888571">
          <w:marLeft w:val="0"/>
          <w:marRight w:val="0"/>
          <w:marTop w:val="0"/>
          <w:marBottom w:val="0"/>
          <w:divBdr>
            <w:top w:val="none" w:sz="0" w:space="0" w:color="auto"/>
            <w:left w:val="none" w:sz="0" w:space="0" w:color="auto"/>
            <w:bottom w:val="none" w:sz="0" w:space="0" w:color="auto"/>
            <w:right w:val="none" w:sz="0" w:space="0" w:color="auto"/>
          </w:divBdr>
          <w:divsChild>
            <w:div w:id="801651121">
              <w:marLeft w:val="0"/>
              <w:marRight w:val="0"/>
              <w:marTop w:val="0"/>
              <w:marBottom w:val="0"/>
              <w:divBdr>
                <w:top w:val="none" w:sz="0" w:space="0" w:color="auto"/>
                <w:left w:val="none" w:sz="0" w:space="0" w:color="auto"/>
                <w:bottom w:val="none" w:sz="0" w:space="0" w:color="auto"/>
                <w:right w:val="none" w:sz="0" w:space="0" w:color="auto"/>
              </w:divBdr>
            </w:div>
            <w:div w:id="13469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3444">
      <w:bodyDiv w:val="1"/>
      <w:marLeft w:val="0"/>
      <w:marRight w:val="0"/>
      <w:marTop w:val="0"/>
      <w:marBottom w:val="0"/>
      <w:divBdr>
        <w:top w:val="none" w:sz="0" w:space="0" w:color="auto"/>
        <w:left w:val="none" w:sz="0" w:space="0" w:color="auto"/>
        <w:bottom w:val="none" w:sz="0" w:space="0" w:color="auto"/>
        <w:right w:val="none" w:sz="0" w:space="0" w:color="auto"/>
      </w:divBdr>
    </w:div>
    <w:div w:id="1174417904">
      <w:bodyDiv w:val="1"/>
      <w:marLeft w:val="0"/>
      <w:marRight w:val="0"/>
      <w:marTop w:val="0"/>
      <w:marBottom w:val="0"/>
      <w:divBdr>
        <w:top w:val="none" w:sz="0" w:space="0" w:color="auto"/>
        <w:left w:val="none" w:sz="0" w:space="0" w:color="auto"/>
        <w:bottom w:val="none" w:sz="0" w:space="0" w:color="auto"/>
        <w:right w:val="none" w:sz="0" w:space="0" w:color="auto"/>
      </w:divBdr>
    </w:div>
    <w:div w:id="1386954008">
      <w:bodyDiv w:val="1"/>
      <w:marLeft w:val="0"/>
      <w:marRight w:val="0"/>
      <w:marTop w:val="0"/>
      <w:marBottom w:val="0"/>
      <w:divBdr>
        <w:top w:val="none" w:sz="0" w:space="0" w:color="auto"/>
        <w:left w:val="none" w:sz="0" w:space="0" w:color="auto"/>
        <w:bottom w:val="none" w:sz="0" w:space="0" w:color="auto"/>
        <w:right w:val="none" w:sz="0" w:space="0" w:color="auto"/>
      </w:divBdr>
      <w:divsChild>
        <w:div w:id="759376851">
          <w:marLeft w:val="0"/>
          <w:marRight w:val="0"/>
          <w:marTop w:val="0"/>
          <w:marBottom w:val="0"/>
          <w:divBdr>
            <w:top w:val="none" w:sz="0" w:space="0" w:color="auto"/>
            <w:left w:val="none" w:sz="0" w:space="0" w:color="auto"/>
            <w:bottom w:val="none" w:sz="0" w:space="0" w:color="auto"/>
            <w:right w:val="none" w:sz="0" w:space="0" w:color="auto"/>
          </w:divBdr>
          <w:divsChild>
            <w:div w:id="1738286983">
              <w:marLeft w:val="0"/>
              <w:marRight w:val="0"/>
              <w:marTop w:val="0"/>
              <w:marBottom w:val="0"/>
              <w:divBdr>
                <w:top w:val="none" w:sz="0" w:space="0" w:color="auto"/>
                <w:left w:val="none" w:sz="0" w:space="0" w:color="auto"/>
                <w:bottom w:val="none" w:sz="0" w:space="0" w:color="auto"/>
                <w:right w:val="none" w:sz="0" w:space="0" w:color="auto"/>
              </w:divBdr>
            </w:div>
            <w:div w:id="1319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5565">
      <w:bodyDiv w:val="1"/>
      <w:marLeft w:val="0"/>
      <w:marRight w:val="0"/>
      <w:marTop w:val="0"/>
      <w:marBottom w:val="0"/>
      <w:divBdr>
        <w:top w:val="none" w:sz="0" w:space="0" w:color="auto"/>
        <w:left w:val="none" w:sz="0" w:space="0" w:color="auto"/>
        <w:bottom w:val="none" w:sz="0" w:space="0" w:color="auto"/>
        <w:right w:val="none" w:sz="0" w:space="0" w:color="auto"/>
      </w:divBdr>
      <w:divsChild>
        <w:div w:id="824593899">
          <w:marLeft w:val="0"/>
          <w:marRight w:val="0"/>
          <w:marTop w:val="0"/>
          <w:marBottom w:val="0"/>
          <w:divBdr>
            <w:top w:val="none" w:sz="0" w:space="0" w:color="auto"/>
            <w:left w:val="none" w:sz="0" w:space="0" w:color="auto"/>
            <w:bottom w:val="none" w:sz="0" w:space="0" w:color="auto"/>
            <w:right w:val="none" w:sz="0" w:space="0" w:color="auto"/>
          </w:divBdr>
          <w:divsChild>
            <w:div w:id="2070230693">
              <w:marLeft w:val="0"/>
              <w:marRight w:val="0"/>
              <w:marTop w:val="0"/>
              <w:marBottom w:val="0"/>
              <w:divBdr>
                <w:top w:val="none" w:sz="0" w:space="0" w:color="auto"/>
                <w:left w:val="none" w:sz="0" w:space="0" w:color="auto"/>
                <w:bottom w:val="none" w:sz="0" w:space="0" w:color="auto"/>
                <w:right w:val="none" w:sz="0" w:space="0" w:color="auto"/>
              </w:divBdr>
            </w:div>
            <w:div w:id="1641107841">
              <w:marLeft w:val="0"/>
              <w:marRight w:val="0"/>
              <w:marTop w:val="0"/>
              <w:marBottom w:val="0"/>
              <w:divBdr>
                <w:top w:val="none" w:sz="0" w:space="0" w:color="auto"/>
                <w:left w:val="none" w:sz="0" w:space="0" w:color="auto"/>
                <w:bottom w:val="none" w:sz="0" w:space="0" w:color="auto"/>
                <w:right w:val="none" w:sz="0" w:space="0" w:color="auto"/>
              </w:divBdr>
            </w:div>
            <w:div w:id="1742755492">
              <w:marLeft w:val="0"/>
              <w:marRight w:val="0"/>
              <w:marTop w:val="0"/>
              <w:marBottom w:val="0"/>
              <w:divBdr>
                <w:top w:val="none" w:sz="0" w:space="0" w:color="auto"/>
                <w:left w:val="none" w:sz="0" w:space="0" w:color="auto"/>
                <w:bottom w:val="none" w:sz="0" w:space="0" w:color="auto"/>
                <w:right w:val="none" w:sz="0" w:space="0" w:color="auto"/>
              </w:divBdr>
            </w:div>
            <w:div w:id="77793964">
              <w:marLeft w:val="0"/>
              <w:marRight w:val="0"/>
              <w:marTop w:val="0"/>
              <w:marBottom w:val="0"/>
              <w:divBdr>
                <w:top w:val="none" w:sz="0" w:space="0" w:color="auto"/>
                <w:left w:val="none" w:sz="0" w:space="0" w:color="auto"/>
                <w:bottom w:val="none" w:sz="0" w:space="0" w:color="auto"/>
                <w:right w:val="none" w:sz="0" w:space="0" w:color="auto"/>
              </w:divBdr>
            </w:div>
            <w:div w:id="2044279152">
              <w:marLeft w:val="0"/>
              <w:marRight w:val="0"/>
              <w:marTop w:val="0"/>
              <w:marBottom w:val="0"/>
              <w:divBdr>
                <w:top w:val="none" w:sz="0" w:space="0" w:color="auto"/>
                <w:left w:val="none" w:sz="0" w:space="0" w:color="auto"/>
                <w:bottom w:val="none" w:sz="0" w:space="0" w:color="auto"/>
                <w:right w:val="none" w:sz="0" w:space="0" w:color="auto"/>
              </w:divBdr>
            </w:div>
            <w:div w:id="374239001">
              <w:marLeft w:val="0"/>
              <w:marRight w:val="0"/>
              <w:marTop w:val="0"/>
              <w:marBottom w:val="0"/>
              <w:divBdr>
                <w:top w:val="none" w:sz="0" w:space="0" w:color="auto"/>
                <w:left w:val="none" w:sz="0" w:space="0" w:color="auto"/>
                <w:bottom w:val="none" w:sz="0" w:space="0" w:color="auto"/>
                <w:right w:val="none" w:sz="0" w:space="0" w:color="auto"/>
              </w:divBdr>
            </w:div>
            <w:div w:id="1054040959">
              <w:marLeft w:val="0"/>
              <w:marRight w:val="0"/>
              <w:marTop w:val="0"/>
              <w:marBottom w:val="0"/>
              <w:divBdr>
                <w:top w:val="none" w:sz="0" w:space="0" w:color="auto"/>
                <w:left w:val="none" w:sz="0" w:space="0" w:color="auto"/>
                <w:bottom w:val="none" w:sz="0" w:space="0" w:color="auto"/>
                <w:right w:val="none" w:sz="0" w:space="0" w:color="auto"/>
              </w:divBdr>
            </w:div>
            <w:div w:id="420031150">
              <w:marLeft w:val="0"/>
              <w:marRight w:val="0"/>
              <w:marTop w:val="0"/>
              <w:marBottom w:val="0"/>
              <w:divBdr>
                <w:top w:val="none" w:sz="0" w:space="0" w:color="auto"/>
                <w:left w:val="none" w:sz="0" w:space="0" w:color="auto"/>
                <w:bottom w:val="none" w:sz="0" w:space="0" w:color="auto"/>
                <w:right w:val="none" w:sz="0" w:space="0" w:color="auto"/>
              </w:divBdr>
            </w:div>
            <w:div w:id="1500922114">
              <w:marLeft w:val="0"/>
              <w:marRight w:val="0"/>
              <w:marTop w:val="0"/>
              <w:marBottom w:val="0"/>
              <w:divBdr>
                <w:top w:val="none" w:sz="0" w:space="0" w:color="auto"/>
                <w:left w:val="none" w:sz="0" w:space="0" w:color="auto"/>
                <w:bottom w:val="none" w:sz="0" w:space="0" w:color="auto"/>
                <w:right w:val="none" w:sz="0" w:space="0" w:color="auto"/>
              </w:divBdr>
            </w:div>
            <w:div w:id="1962956787">
              <w:marLeft w:val="0"/>
              <w:marRight w:val="0"/>
              <w:marTop w:val="0"/>
              <w:marBottom w:val="0"/>
              <w:divBdr>
                <w:top w:val="none" w:sz="0" w:space="0" w:color="auto"/>
                <w:left w:val="none" w:sz="0" w:space="0" w:color="auto"/>
                <w:bottom w:val="none" w:sz="0" w:space="0" w:color="auto"/>
                <w:right w:val="none" w:sz="0" w:space="0" w:color="auto"/>
              </w:divBdr>
            </w:div>
            <w:div w:id="438179018">
              <w:marLeft w:val="0"/>
              <w:marRight w:val="0"/>
              <w:marTop w:val="0"/>
              <w:marBottom w:val="0"/>
              <w:divBdr>
                <w:top w:val="none" w:sz="0" w:space="0" w:color="auto"/>
                <w:left w:val="none" w:sz="0" w:space="0" w:color="auto"/>
                <w:bottom w:val="none" w:sz="0" w:space="0" w:color="auto"/>
                <w:right w:val="none" w:sz="0" w:space="0" w:color="auto"/>
              </w:divBdr>
            </w:div>
            <w:div w:id="481046638">
              <w:marLeft w:val="0"/>
              <w:marRight w:val="0"/>
              <w:marTop w:val="0"/>
              <w:marBottom w:val="0"/>
              <w:divBdr>
                <w:top w:val="none" w:sz="0" w:space="0" w:color="auto"/>
                <w:left w:val="none" w:sz="0" w:space="0" w:color="auto"/>
                <w:bottom w:val="none" w:sz="0" w:space="0" w:color="auto"/>
                <w:right w:val="none" w:sz="0" w:space="0" w:color="auto"/>
              </w:divBdr>
            </w:div>
            <w:div w:id="2004819025">
              <w:marLeft w:val="0"/>
              <w:marRight w:val="0"/>
              <w:marTop w:val="0"/>
              <w:marBottom w:val="0"/>
              <w:divBdr>
                <w:top w:val="none" w:sz="0" w:space="0" w:color="auto"/>
                <w:left w:val="none" w:sz="0" w:space="0" w:color="auto"/>
                <w:bottom w:val="none" w:sz="0" w:space="0" w:color="auto"/>
                <w:right w:val="none" w:sz="0" w:space="0" w:color="auto"/>
              </w:divBdr>
            </w:div>
            <w:div w:id="1928539818">
              <w:marLeft w:val="0"/>
              <w:marRight w:val="0"/>
              <w:marTop w:val="0"/>
              <w:marBottom w:val="0"/>
              <w:divBdr>
                <w:top w:val="none" w:sz="0" w:space="0" w:color="auto"/>
                <w:left w:val="none" w:sz="0" w:space="0" w:color="auto"/>
                <w:bottom w:val="none" w:sz="0" w:space="0" w:color="auto"/>
                <w:right w:val="none" w:sz="0" w:space="0" w:color="auto"/>
              </w:divBdr>
            </w:div>
            <w:div w:id="984434430">
              <w:marLeft w:val="0"/>
              <w:marRight w:val="0"/>
              <w:marTop w:val="0"/>
              <w:marBottom w:val="0"/>
              <w:divBdr>
                <w:top w:val="none" w:sz="0" w:space="0" w:color="auto"/>
                <w:left w:val="none" w:sz="0" w:space="0" w:color="auto"/>
                <w:bottom w:val="none" w:sz="0" w:space="0" w:color="auto"/>
                <w:right w:val="none" w:sz="0" w:space="0" w:color="auto"/>
              </w:divBdr>
            </w:div>
            <w:div w:id="550187224">
              <w:marLeft w:val="0"/>
              <w:marRight w:val="0"/>
              <w:marTop w:val="0"/>
              <w:marBottom w:val="0"/>
              <w:divBdr>
                <w:top w:val="none" w:sz="0" w:space="0" w:color="auto"/>
                <w:left w:val="none" w:sz="0" w:space="0" w:color="auto"/>
                <w:bottom w:val="none" w:sz="0" w:space="0" w:color="auto"/>
                <w:right w:val="none" w:sz="0" w:space="0" w:color="auto"/>
              </w:divBdr>
            </w:div>
            <w:div w:id="1807501321">
              <w:marLeft w:val="0"/>
              <w:marRight w:val="0"/>
              <w:marTop w:val="0"/>
              <w:marBottom w:val="0"/>
              <w:divBdr>
                <w:top w:val="none" w:sz="0" w:space="0" w:color="auto"/>
                <w:left w:val="none" w:sz="0" w:space="0" w:color="auto"/>
                <w:bottom w:val="none" w:sz="0" w:space="0" w:color="auto"/>
                <w:right w:val="none" w:sz="0" w:space="0" w:color="auto"/>
              </w:divBdr>
            </w:div>
            <w:div w:id="608896272">
              <w:marLeft w:val="0"/>
              <w:marRight w:val="0"/>
              <w:marTop w:val="0"/>
              <w:marBottom w:val="0"/>
              <w:divBdr>
                <w:top w:val="none" w:sz="0" w:space="0" w:color="auto"/>
                <w:left w:val="none" w:sz="0" w:space="0" w:color="auto"/>
                <w:bottom w:val="none" w:sz="0" w:space="0" w:color="auto"/>
                <w:right w:val="none" w:sz="0" w:space="0" w:color="auto"/>
              </w:divBdr>
            </w:div>
            <w:div w:id="885725744">
              <w:marLeft w:val="0"/>
              <w:marRight w:val="0"/>
              <w:marTop w:val="0"/>
              <w:marBottom w:val="0"/>
              <w:divBdr>
                <w:top w:val="none" w:sz="0" w:space="0" w:color="auto"/>
                <w:left w:val="none" w:sz="0" w:space="0" w:color="auto"/>
                <w:bottom w:val="none" w:sz="0" w:space="0" w:color="auto"/>
                <w:right w:val="none" w:sz="0" w:space="0" w:color="auto"/>
              </w:divBdr>
            </w:div>
            <w:div w:id="783185030">
              <w:marLeft w:val="0"/>
              <w:marRight w:val="0"/>
              <w:marTop w:val="0"/>
              <w:marBottom w:val="0"/>
              <w:divBdr>
                <w:top w:val="none" w:sz="0" w:space="0" w:color="auto"/>
                <w:left w:val="none" w:sz="0" w:space="0" w:color="auto"/>
                <w:bottom w:val="none" w:sz="0" w:space="0" w:color="auto"/>
                <w:right w:val="none" w:sz="0" w:space="0" w:color="auto"/>
              </w:divBdr>
            </w:div>
            <w:div w:id="1394618876">
              <w:marLeft w:val="0"/>
              <w:marRight w:val="0"/>
              <w:marTop w:val="0"/>
              <w:marBottom w:val="0"/>
              <w:divBdr>
                <w:top w:val="none" w:sz="0" w:space="0" w:color="auto"/>
                <w:left w:val="none" w:sz="0" w:space="0" w:color="auto"/>
                <w:bottom w:val="none" w:sz="0" w:space="0" w:color="auto"/>
                <w:right w:val="none" w:sz="0" w:space="0" w:color="auto"/>
              </w:divBdr>
            </w:div>
            <w:div w:id="897983029">
              <w:marLeft w:val="0"/>
              <w:marRight w:val="0"/>
              <w:marTop w:val="0"/>
              <w:marBottom w:val="0"/>
              <w:divBdr>
                <w:top w:val="none" w:sz="0" w:space="0" w:color="auto"/>
                <w:left w:val="none" w:sz="0" w:space="0" w:color="auto"/>
                <w:bottom w:val="none" w:sz="0" w:space="0" w:color="auto"/>
                <w:right w:val="none" w:sz="0" w:space="0" w:color="auto"/>
              </w:divBdr>
            </w:div>
            <w:div w:id="1399592925">
              <w:marLeft w:val="0"/>
              <w:marRight w:val="0"/>
              <w:marTop w:val="0"/>
              <w:marBottom w:val="0"/>
              <w:divBdr>
                <w:top w:val="none" w:sz="0" w:space="0" w:color="auto"/>
                <w:left w:val="none" w:sz="0" w:space="0" w:color="auto"/>
                <w:bottom w:val="none" w:sz="0" w:space="0" w:color="auto"/>
                <w:right w:val="none" w:sz="0" w:space="0" w:color="auto"/>
              </w:divBdr>
            </w:div>
            <w:div w:id="317730628">
              <w:marLeft w:val="0"/>
              <w:marRight w:val="0"/>
              <w:marTop w:val="0"/>
              <w:marBottom w:val="0"/>
              <w:divBdr>
                <w:top w:val="none" w:sz="0" w:space="0" w:color="auto"/>
                <w:left w:val="none" w:sz="0" w:space="0" w:color="auto"/>
                <w:bottom w:val="none" w:sz="0" w:space="0" w:color="auto"/>
                <w:right w:val="none" w:sz="0" w:space="0" w:color="auto"/>
              </w:divBdr>
            </w:div>
            <w:div w:id="1614173389">
              <w:marLeft w:val="0"/>
              <w:marRight w:val="0"/>
              <w:marTop w:val="0"/>
              <w:marBottom w:val="0"/>
              <w:divBdr>
                <w:top w:val="none" w:sz="0" w:space="0" w:color="auto"/>
                <w:left w:val="none" w:sz="0" w:space="0" w:color="auto"/>
                <w:bottom w:val="none" w:sz="0" w:space="0" w:color="auto"/>
                <w:right w:val="none" w:sz="0" w:space="0" w:color="auto"/>
              </w:divBdr>
            </w:div>
            <w:div w:id="1446652312">
              <w:marLeft w:val="0"/>
              <w:marRight w:val="0"/>
              <w:marTop w:val="0"/>
              <w:marBottom w:val="0"/>
              <w:divBdr>
                <w:top w:val="none" w:sz="0" w:space="0" w:color="auto"/>
                <w:left w:val="none" w:sz="0" w:space="0" w:color="auto"/>
                <w:bottom w:val="none" w:sz="0" w:space="0" w:color="auto"/>
                <w:right w:val="none" w:sz="0" w:space="0" w:color="auto"/>
              </w:divBdr>
            </w:div>
            <w:div w:id="1261525950">
              <w:marLeft w:val="0"/>
              <w:marRight w:val="0"/>
              <w:marTop w:val="0"/>
              <w:marBottom w:val="0"/>
              <w:divBdr>
                <w:top w:val="none" w:sz="0" w:space="0" w:color="auto"/>
                <w:left w:val="none" w:sz="0" w:space="0" w:color="auto"/>
                <w:bottom w:val="none" w:sz="0" w:space="0" w:color="auto"/>
                <w:right w:val="none" w:sz="0" w:space="0" w:color="auto"/>
              </w:divBdr>
            </w:div>
            <w:div w:id="88048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63100">
      <w:bodyDiv w:val="1"/>
      <w:marLeft w:val="0"/>
      <w:marRight w:val="0"/>
      <w:marTop w:val="0"/>
      <w:marBottom w:val="0"/>
      <w:divBdr>
        <w:top w:val="none" w:sz="0" w:space="0" w:color="auto"/>
        <w:left w:val="none" w:sz="0" w:space="0" w:color="auto"/>
        <w:bottom w:val="none" w:sz="0" w:space="0" w:color="auto"/>
        <w:right w:val="none" w:sz="0" w:space="0" w:color="auto"/>
      </w:divBdr>
    </w:div>
    <w:div w:id="1456868072">
      <w:bodyDiv w:val="1"/>
      <w:marLeft w:val="0"/>
      <w:marRight w:val="0"/>
      <w:marTop w:val="0"/>
      <w:marBottom w:val="0"/>
      <w:divBdr>
        <w:top w:val="none" w:sz="0" w:space="0" w:color="auto"/>
        <w:left w:val="none" w:sz="0" w:space="0" w:color="auto"/>
        <w:bottom w:val="none" w:sz="0" w:space="0" w:color="auto"/>
        <w:right w:val="none" w:sz="0" w:space="0" w:color="auto"/>
      </w:divBdr>
      <w:divsChild>
        <w:div w:id="363871505">
          <w:marLeft w:val="0"/>
          <w:marRight w:val="0"/>
          <w:marTop w:val="0"/>
          <w:marBottom w:val="0"/>
          <w:divBdr>
            <w:top w:val="none" w:sz="0" w:space="0" w:color="auto"/>
            <w:left w:val="none" w:sz="0" w:space="0" w:color="auto"/>
            <w:bottom w:val="none" w:sz="0" w:space="0" w:color="auto"/>
            <w:right w:val="none" w:sz="0" w:space="0" w:color="auto"/>
          </w:divBdr>
          <w:divsChild>
            <w:div w:id="178441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22505">
      <w:bodyDiv w:val="1"/>
      <w:marLeft w:val="0"/>
      <w:marRight w:val="0"/>
      <w:marTop w:val="0"/>
      <w:marBottom w:val="0"/>
      <w:divBdr>
        <w:top w:val="none" w:sz="0" w:space="0" w:color="auto"/>
        <w:left w:val="none" w:sz="0" w:space="0" w:color="auto"/>
        <w:bottom w:val="none" w:sz="0" w:space="0" w:color="auto"/>
        <w:right w:val="none" w:sz="0" w:space="0" w:color="auto"/>
      </w:divBdr>
      <w:divsChild>
        <w:div w:id="23215034">
          <w:marLeft w:val="0"/>
          <w:marRight w:val="0"/>
          <w:marTop w:val="0"/>
          <w:marBottom w:val="0"/>
          <w:divBdr>
            <w:top w:val="none" w:sz="0" w:space="0" w:color="auto"/>
            <w:left w:val="none" w:sz="0" w:space="0" w:color="auto"/>
            <w:bottom w:val="none" w:sz="0" w:space="0" w:color="auto"/>
            <w:right w:val="none" w:sz="0" w:space="0" w:color="auto"/>
          </w:divBdr>
          <w:divsChild>
            <w:div w:id="892891690">
              <w:marLeft w:val="0"/>
              <w:marRight w:val="0"/>
              <w:marTop w:val="0"/>
              <w:marBottom w:val="0"/>
              <w:divBdr>
                <w:top w:val="none" w:sz="0" w:space="0" w:color="auto"/>
                <w:left w:val="none" w:sz="0" w:space="0" w:color="auto"/>
                <w:bottom w:val="none" w:sz="0" w:space="0" w:color="auto"/>
                <w:right w:val="none" w:sz="0" w:space="0" w:color="auto"/>
              </w:divBdr>
            </w:div>
            <w:div w:id="168574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55495">
      <w:bodyDiv w:val="1"/>
      <w:marLeft w:val="0"/>
      <w:marRight w:val="0"/>
      <w:marTop w:val="0"/>
      <w:marBottom w:val="0"/>
      <w:divBdr>
        <w:top w:val="none" w:sz="0" w:space="0" w:color="auto"/>
        <w:left w:val="none" w:sz="0" w:space="0" w:color="auto"/>
        <w:bottom w:val="none" w:sz="0" w:space="0" w:color="auto"/>
        <w:right w:val="none" w:sz="0" w:space="0" w:color="auto"/>
      </w:divBdr>
      <w:divsChild>
        <w:div w:id="815025070">
          <w:marLeft w:val="0"/>
          <w:marRight w:val="0"/>
          <w:marTop w:val="0"/>
          <w:marBottom w:val="0"/>
          <w:divBdr>
            <w:top w:val="none" w:sz="0" w:space="0" w:color="auto"/>
            <w:left w:val="none" w:sz="0" w:space="0" w:color="auto"/>
            <w:bottom w:val="none" w:sz="0" w:space="0" w:color="auto"/>
            <w:right w:val="none" w:sz="0" w:space="0" w:color="auto"/>
          </w:divBdr>
          <w:divsChild>
            <w:div w:id="482241632">
              <w:marLeft w:val="0"/>
              <w:marRight w:val="0"/>
              <w:marTop w:val="0"/>
              <w:marBottom w:val="0"/>
              <w:divBdr>
                <w:top w:val="none" w:sz="0" w:space="0" w:color="auto"/>
                <w:left w:val="none" w:sz="0" w:space="0" w:color="auto"/>
                <w:bottom w:val="none" w:sz="0" w:space="0" w:color="auto"/>
                <w:right w:val="none" w:sz="0" w:space="0" w:color="auto"/>
              </w:divBdr>
            </w:div>
            <w:div w:id="101326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79621">
      <w:bodyDiv w:val="1"/>
      <w:marLeft w:val="0"/>
      <w:marRight w:val="0"/>
      <w:marTop w:val="0"/>
      <w:marBottom w:val="0"/>
      <w:divBdr>
        <w:top w:val="none" w:sz="0" w:space="0" w:color="auto"/>
        <w:left w:val="none" w:sz="0" w:space="0" w:color="auto"/>
        <w:bottom w:val="none" w:sz="0" w:space="0" w:color="auto"/>
        <w:right w:val="none" w:sz="0" w:space="0" w:color="auto"/>
      </w:divBdr>
      <w:divsChild>
        <w:div w:id="395856750">
          <w:marLeft w:val="0"/>
          <w:marRight w:val="0"/>
          <w:marTop w:val="0"/>
          <w:marBottom w:val="0"/>
          <w:divBdr>
            <w:top w:val="none" w:sz="0" w:space="0" w:color="auto"/>
            <w:left w:val="none" w:sz="0" w:space="0" w:color="auto"/>
            <w:bottom w:val="none" w:sz="0" w:space="0" w:color="auto"/>
            <w:right w:val="none" w:sz="0" w:space="0" w:color="auto"/>
          </w:divBdr>
          <w:divsChild>
            <w:div w:id="1037316669">
              <w:marLeft w:val="0"/>
              <w:marRight w:val="0"/>
              <w:marTop w:val="0"/>
              <w:marBottom w:val="0"/>
              <w:divBdr>
                <w:top w:val="none" w:sz="0" w:space="0" w:color="auto"/>
                <w:left w:val="none" w:sz="0" w:space="0" w:color="auto"/>
                <w:bottom w:val="none" w:sz="0" w:space="0" w:color="auto"/>
                <w:right w:val="none" w:sz="0" w:space="0" w:color="auto"/>
              </w:divBdr>
            </w:div>
            <w:div w:id="1815370496">
              <w:marLeft w:val="0"/>
              <w:marRight w:val="0"/>
              <w:marTop w:val="0"/>
              <w:marBottom w:val="0"/>
              <w:divBdr>
                <w:top w:val="none" w:sz="0" w:space="0" w:color="auto"/>
                <w:left w:val="none" w:sz="0" w:space="0" w:color="auto"/>
                <w:bottom w:val="none" w:sz="0" w:space="0" w:color="auto"/>
                <w:right w:val="none" w:sz="0" w:space="0" w:color="auto"/>
              </w:divBdr>
            </w:div>
            <w:div w:id="1064792431">
              <w:marLeft w:val="0"/>
              <w:marRight w:val="0"/>
              <w:marTop w:val="0"/>
              <w:marBottom w:val="0"/>
              <w:divBdr>
                <w:top w:val="none" w:sz="0" w:space="0" w:color="auto"/>
                <w:left w:val="none" w:sz="0" w:space="0" w:color="auto"/>
                <w:bottom w:val="none" w:sz="0" w:space="0" w:color="auto"/>
                <w:right w:val="none" w:sz="0" w:space="0" w:color="auto"/>
              </w:divBdr>
            </w:div>
            <w:div w:id="1633829118">
              <w:marLeft w:val="0"/>
              <w:marRight w:val="0"/>
              <w:marTop w:val="0"/>
              <w:marBottom w:val="0"/>
              <w:divBdr>
                <w:top w:val="none" w:sz="0" w:space="0" w:color="auto"/>
                <w:left w:val="none" w:sz="0" w:space="0" w:color="auto"/>
                <w:bottom w:val="none" w:sz="0" w:space="0" w:color="auto"/>
                <w:right w:val="none" w:sz="0" w:space="0" w:color="auto"/>
              </w:divBdr>
            </w:div>
            <w:div w:id="1749691971">
              <w:marLeft w:val="0"/>
              <w:marRight w:val="0"/>
              <w:marTop w:val="0"/>
              <w:marBottom w:val="0"/>
              <w:divBdr>
                <w:top w:val="none" w:sz="0" w:space="0" w:color="auto"/>
                <w:left w:val="none" w:sz="0" w:space="0" w:color="auto"/>
                <w:bottom w:val="none" w:sz="0" w:space="0" w:color="auto"/>
                <w:right w:val="none" w:sz="0" w:space="0" w:color="auto"/>
              </w:divBdr>
            </w:div>
            <w:div w:id="1199857864">
              <w:marLeft w:val="0"/>
              <w:marRight w:val="0"/>
              <w:marTop w:val="0"/>
              <w:marBottom w:val="0"/>
              <w:divBdr>
                <w:top w:val="none" w:sz="0" w:space="0" w:color="auto"/>
                <w:left w:val="none" w:sz="0" w:space="0" w:color="auto"/>
                <w:bottom w:val="none" w:sz="0" w:space="0" w:color="auto"/>
                <w:right w:val="none" w:sz="0" w:space="0" w:color="auto"/>
              </w:divBdr>
            </w:div>
            <w:div w:id="1984653190">
              <w:marLeft w:val="0"/>
              <w:marRight w:val="0"/>
              <w:marTop w:val="0"/>
              <w:marBottom w:val="0"/>
              <w:divBdr>
                <w:top w:val="none" w:sz="0" w:space="0" w:color="auto"/>
                <w:left w:val="none" w:sz="0" w:space="0" w:color="auto"/>
                <w:bottom w:val="none" w:sz="0" w:space="0" w:color="auto"/>
                <w:right w:val="none" w:sz="0" w:space="0" w:color="auto"/>
              </w:divBdr>
            </w:div>
            <w:div w:id="715006871">
              <w:marLeft w:val="0"/>
              <w:marRight w:val="0"/>
              <w:marTop w:val="0"/>
              <w:marBottom w:val="0"/>
              <w:divBdr>
                <w:top w:val="none" w:sz="0" w:space="0" w:color="auto"/>
                <w:left w:val="none" w:sz="0" w:space="0" w:color="auto"/>
                <w:bottom w:val="none" w:sz="0" w:space="0" w:color="auto"/>
                <w:right w:val="none" w:sz="0" w:space="0" w:color="auto"/>
              </w:divBdr>
            </w:div>
            <w:div w:id="1997763528">
              <w:marLeft w:val="0"/>
              <w:marRight w:val="0"/>
              <w:marTop w:val="0"/>
              <w:marBottom w:val="0"/>
              <w:divBdr>
                <w:top w:val="none" w:sz="0" w:space="0" w:color="auto"/>
                <w:left w:val="none" w:sz="0" w:space="0" w:color="auto"/>
                <w:bottom w:val="none" w:sz="0" w:space="0" w:color="auto"/>
                <w:right w:val="none" w:sz="0" w:space="0" w:color="auto"/>
              </w:divBdr>
            </w:div>
            <w:div w:id="2087533880">
              <w:marLeft w:val="0"/>
              <w:marRight w:val="0"/>
              <w:marTop w:val="0"/>
              <w:marBottom w:val="0"/>
              <w:divBdr>
                <w:top w:val="none" w:sz="0" w:space="0" w:color="auto"/>
                <w:left w:val="none" w:sz="0" w:space="0" w:color="auto"/>
                <w:bottom w:val="none" w:sz="0" w:space="0" w:color="auto"/>
                <w:right w:val="none" w:sz="0" w:space="0" w:color="auto"/>
              </w:divBdr>
            </w:div>
            <w:div w:id="463084092">
              <w:marLeft w:val="0"/>
              <w:marRight w:val="0"/>
              <w:marTop w:val="0"/>
              <w:marBottom w:val="0"/>
              <w:divBdr>
                <w:top w:val="none" w:sz="0" w:space="0" w:color="auto"/>
                <w:left w:val="none" w:sz="0" w:space="0" w:color="auto"/>
                <w:bottom w:val="none" w:sz="0" w:space="0" w:color="auto"/>
                <w:right w:val="none" w:sz="0" w:space="0" w:color="auto"/>
              </w:divBdr>
            </w:div>
            <w:div w:id="636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2356">
      <w:bodyDiv w:val="1"/>
      <w:marLeft w:val="0"/>
      <w:marRight w:val="0"/>
      <w:marTop w:val="0"/>
      <w:marBottom w:val="0"/>
      <w:divBdr>
        <w:top w:val="none" w:sz="0" w:space="0" w:color="auto"/>
        <w:left w:val="none" w:sz="0" w:space="0" w:color="auto"/>
        <w:bottom w:val="none" w:sz="0" w:space="0" w:color="auto"/>
        <w:right w:val="none" w:sz="0" w:space="0" w:color="auto"/>
      </w:divBdr>
      <w:divsChild>
        <w:div w:id="401761123">
          <w:marLeft w:val="0"/>
          <w:marRight w:val="0"/>
          <w:marTop w:val="0"/>
          <w:marBottom w:val="0"/>
          <w:divBdr>
            <w:top w:val="none" w:sz="0" w:space="0" w:color="auto"/>
            <w:left w:val="none" w:sz="0" w:space="0" w:color="auto"/>
            <w:bottom w:val="none" w:sz="0" w:space="0" w:color="auto"/>
            <w:right w:val="none" w:sz="0" w:space="0" w:color="auto"/>
          </w:divBdr>
          <w:divsChild>
            <w:div w:id="570626369">
              <w:marLeft w:val="0"/>
              <w:marRight w:val="0"/>
              <w:marTop w:val="0"/>
              <w:marBottom w:val="0"/>
              <w:divBdr>
                <w:top w:val="none" w:sz="0" w:space="0" w:color="auto"/>
                <w:left w:val="none" w:sz="0" w:space="0" w:color="auto"/>
                <w:bottom w:val="none" w:sz="0" w:space="0" w:color="auto"/>
                <w:right w:val="none" w:sz="0" w:space="0" w:color="auto"/>
              </w:divBdr>
            </w:div>
            <w:div w:id="72046776">
              <w:marLeft w:val="0"/>
              <w:marRight w:val="0"/>
              <w:marTop w:val="0"/>
              <w:marBottom w:val="0"/>
              <w:divBdr>
                <w:top w:val="none" w:sz="0" w:space="0" w:color="auto"/>
                <w:left w:val="none" w:sz="0" w:space="0" w:color="auto"/>
                <w:bottom w:val="none" w:sz="0" w:space="0" w:color="auto"/>
                <w:right w:val="none" w:sz="0" w:space="0" w:color="auto"/>
              </w:divBdr>
            </w:div>
            <w:div w:id="798766462">
              <w:marLeft w:val="0"/>
              <w:marRight w:val="0"/>
              <w:marTop w:val="0"/>
              <w:marBottom w:val="0"/>
              <w:divBdr>
                <w:top w:val="none" w:sz="0" w:space="0" w:color="auto"/>
                <w:left w:val="none" w:sz="0" w:space="0" w:color="auto"/>
                <w:bottom w:val="none" w:sz="0" w:space="0" w:color="auto"/>
                <w:right w:val="none" w:sz="0" w:space="0" w:color="auto"/>
              </w:divBdr>
            </w:div>
            <w:div w:id="678963949">
              <w:marLeft w:val="0"/>
              <w:marRight w:val="0"/>
              <w:marTop w:val="0"/>
              <w:marBottom w:val="0"/>
              <w:divBdr>
                <w:top w:val="none" w:sz="0" w:space="0" w:color="auto"/>
                <w:left w:val="none" w:sz="0" w:space="0" w:color="auto"/>
                <w:bottom w:val="none" w:sz="0" w:space="0" w:color="auto"/>
                <w:right w:val="none" w:sz="0" w:space="0" w:color="auto"/>
              </w:divBdr>
            </w:div>
            <w:div w:id="1598752785">
              <w:marLeft w:val="0"/>
              <w:marRight w:val="0"/>
              <w:marTop w:val="0"/>
              <w:marBottom w:val="0"/>
              <w:divBdr>
                <w:top w:val="none" w:sz="0" w:space="0" w:color="auto"/>
                <w:left w:val="none" w:sz="0" w:space="0" w:color="auto"/>
                <w:bottom w:val="none" w:sz="0" w:space="0" w:color="auto"/>
                <w:right w:val="none" w:sz="0" w:space="0" w:color="auto"/>
              </w:divBdr>
            </w:div>
            <w:div w:id="1805346687">
              <w:marLeft w:val="0"/>
              <w:marRight w:val="0"/>
              <w:marTop w:val="0"/>
              <w:marBottom w:val="0"/>
              <w:divBdr>
                <w:top w:val="none" w:sz="0" w:space="0" w:color="auto"/>
                <w:left w:val="none" w:sz="0" w:space="0" w:color="auto"/>
                <w:bottom w:val="none" w:sz="0" w:space="0" w:color="auto"/>
                <w:right w:val="none" w:sz="0" w:space="0" w:color="auto"/>
              </w:divBdr>
            </w:div>
            <w:div w:id="262736237">
              <w:marLeft w:val="0"/>
              <w:marRight w:val="0"/>
              <w:marTop w:val="0"/>
              <w:marBottom w:val="0"/>
              <w:divBdr>
                <w:top w:val="none" w:sz="0" w:space="0" w:color="auto"/>
                <w:left w:val="none" w:sz="0" w:space="0" w:color="auto"/>
                <w:bottom w:val="none" w:sz="0" w:space="0" w:color="auto"/>
                <w:right w:val="none" w:sz="0" w:space="0" w:color="auto"/>
              </w:divBdr>
            </w:div>
            <w:div w:id="329866575">
              <w:marLeft w:val="0"/>
              <w:marRight w:val="0"/>
              <w:marTop w:val="0"/>
              <w:marBottom w:val="0"/>
              <w:divBdr>
                <w:top w:val="none" w:sz="0" w:space="0" w:color="auto"/>
                <w:left w:val="none" w:sz="0" w:space="0" w:color="auto"/>
                <w:bottom w:val="none" w:sz="0" w:space="0" w:color="auto"/>
                <w:right w:val="none" w:sz="0" w:space="0" w:color="auto"/>
              </w:divBdr>
            </w:div>
            <w:div w:id="917635627">
              <w:marLeft w:val="0"/>
              <w:marRight w:val="0"/>
              <w:marTop w:val="0"/>
              <w:marBottom w:val="0"/>
              <w:divBdr>
                <w:top w:val="none" w:sz="0" w:space="0" w:color="auto"/>
                <w:left w:val="none" w:sz="0" w:space="0" w:color="auto"/>
                <w:bottom w:val="none" w:sz="0" w:space="0" w:color="auto"/>
                <w:right w:val="none" w:sz="0" w:space="0" w:color="auto"/>
              </w:divBdr>
            </w:div>
            <w:div w:id="8097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36273">
      <w:bodyDiv w:val="1"/>
      <w:marLeft w:val="0"/>
      <w:marRight w:val="0"/>
      <w:marTop w:val="0"/>
      <w:marBottom w:val="0"/>
      <w:divBdr>
        <w:top w:val="none" w:sz="0" w:space="0" w:color="auto"/>
        <w:left w:val="none" w:sz="0" w:space="0" w:color="auto"/>
        <w:bottom w:val="none" w:sz="0" w:space="0" w:color="auto"/>
        <w:right w:val="none" w:sz="0" w:space="0" w:color="auto"/>
      </w:divBdr>
      <w:divsChild>
        <w:div w:id="2124300512">
          <w:marLeft w:val="0"/>
          <w:marRight w:val="0"/>
          <w:marTop w:val="0"/>
          <w:marBottom w:val="0"/>
          <w:divBdr>
            <w:top w:val="none" w:sz="0" w:space="0" w:color="auto"/>
            <w:left w:val="none" w:sz="0" w:space="0" w:color="auto"/>
            <w:bottom w:val="none" w:sz="0" w:space="0" w:color="auto"/>
            <w:right w:val="none" w:sz="0" w:space="0" w:color="auto"/>
          </w:divBdr>
          <w:divsChild>
            <w:div w:id="88814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15616">
      <w:bodyDiv w:val="1"/>
      <w:marLeft w:val="0"/>
      <w:marRight w:val="0"/>
      <w:marTop w:val="0"/>
      <w:marBottom w:val="0"/>
      <w:divBdr>
        <w:top w:val="none" w:sz="0" w:space="0" w:color="auto"/>
        <w:left w:val="none" w:sz="0" w:space="0" w:color="auto"/>
        <w:bottom w:val="none" w:sz="0" w:space="0" w:color="auto"/>
        <w:right w:val="none" w:sz="0" w:space="0" w:color="auto"/>
      </w:divBdr>
      <w:divsChild>
        <w:div w:id="1663388933">
          <w:marLeft w:val="0"/>
          <w:marRight w:val="0"/>
          <w:marTop w:val="0"/>
          <w:marBottom w:val="0"/>
          <w:divBdr>
            <w:top w:val="none" w:sz="0" w:space="0" w:color="auto"/>
            <w:left w:val="none" w:sz="0" w:space="0" w:color="auto"/>
            <w:bottom w:val="none" w:sz="0" w:space="0" w:color="auto"/>
            <w:right w:val="none" w:sz="0" w:space="0" w:color="auto"/>
          </w:divBdr>
          <w:divsChild>
            <w:div w:id="989594968">
              <w:marLeft w:val="0"/>
              <w:marRight w:val="0"/>
              <w:marTop w:val="0"/>
              <w:marBottom w:val="0"/>
              <w:divBdr>
                <w:top w:val="none" w:sz="0" w:space="0" w:color="auto"/>
                <w:left w:val="none" w:sz="0" w:space="0" w:color="auto"/>
                <w:bottom w:val="none" w:sz="0" w:space="0" w:color="auto"/>
                <w:right w:val="none" w:sz="0" w:space="0" w:color="auto"/>
              </w:divBdr>
            </w:div>
            <w:div w:id="128014964">
              <w:marLeft w:val="0"/>
              <w:marRight w:val="0"/>
              <w:marTop w:val="0"/>
              <w:marBottom w:val="0"/>
              <w:divBdr>
                <w:top w:val="none" w:sz="0" w:space="0" w:color="auto"/>
                <w:left w:val="none" w:sz="0" w:space="0" w:color="auto"/>
                <w:bottom w:val="none" w:sz="0" w:space="0" w:color="auto"/>
                <w:right w:val="none" w:sz="0" w:space="0" w:color="auto"/>
              </w:divBdr>
            </w:div>
            <w:div w:id="654988114">
              <w:marLeft w:val="0"/>
              <w:marRight w:val="0"/>
              <w:marTop w:val="0"/>
              <w:marBottom w:val="0"/>
              <w:divBdr>
                <w:top w:val="none" w:sz="0" w:space="0" w:color="auto"/>
                <w:left w:val="none" w:sz="0" w:space="0" w:color="auto"/>
                <w:bottom w:val="none" w:sz="0" w:space="0" w:color="auto"/>
                <w:right w:val="none" w:sz="0" w:space="0" w:color="auto"/>
              </w:divBdr>
            </w:div>
            <w:div w:id="376590943">
              <w:marLeft w:val="0"/>
              <w:marRight w:val="0"/>
              <w:marTop w:val="0"/>
              <w:marBottom w:val="0"/>
              <w:divBdr>
                <w:top w:val="none" w:sz="0" w:space="0" w:color="auto"/>
                <w:left w:val="none" w:sz="0" w:space="0" w:color="auto"/>
                <w:bottom w:val="none" w:sz="0" w:space="0" w:color="auto"/>
                <w:right w:val="none" w:sz="0" w:space="0" w:color="auto"/>
              </w:divBdr>
            </w:div>
            <w:div w:id="431243553">
              <w:marLeft w:val="0"/>
              <w:marRight w:val="0"/>
              <w:marTop w:val="0"/>
              <w:marBottom w:val="0"/>
              <w:divBdr>
                <w:top w:val="none" w:sz="0" w:space="0" w:color="auto"/>
                <w:left w:val="none" w:sz="0" w:space="0" w:color="auto"/>
                <w:bottom w:val="none" w:sz="0" w:space="0" w:color="auto"/>
                <w:right w:val="none" w:sz="0" w:space="0" w:color="auto"/>
              </w:divBdr>
            </w:div>
            <w:div w:id="624627546">
              <w:marLeft w:val="0"/>
              <w:marRight w:val="0"/>
              <w:marTop w:val="0"/>
              <w:marBottom w:val="0"/>
              <w:divBdr>
                <w:top w:val="none" w:sz="0" w:space="0" w:color="auto"/>
                <w:left w:val="none" w:sz="0" w:space="0" w:color="auto"/>
                <w:bottom w:val="none" w:sz="0" w:space="0" w:color="auto"/>
                <w:right w:val="none" w:sz="0" w:space="0" w:color="auto"/>
              </w:divBdr>
            </w:div>
            <w:div w:id="2143962064">
              <w:marLeft w:val="0"/>
              <w:marRight w:val="0"/>
              <w:marTop w:val="0"/>
              <w:marBottom w:val="0"/>
              <w:divBdr>
                <w:top w:val="none" w:sz="0" w:space="0" w:color="auto"/>
                <w:left w:val="none" w:sz="0" w:space="0" w:color="auto"/>
                <w:bottom w:val="none" w:sz="0" w:space="0" w:color="auto"/>
                <w:right w:val="none" w:sz="0" w:space="0" w:color="auto"/>
              </w:divBdr>
            </w:div>
            <w:div w:id="66297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1847">
      <w:bodyDiv w:val="1"/>
      <w:marLeft w:val="0"/>
      <w:marRight w:val="0"/>
      <w:marTop w:val="0"/>
      <w:marBottom w:val="0"/>
      <w:divBdr>
        <w:top w:val="none" w:sz="0" w:space="0" w:color="auto"/>
        <w:left w:val="none" w:sz="0" w:space="0" w:color="auto"/>
        <w:bottom w:val="none" w:sz="0" w:space="0" w:color="auto"/>
        <w:right w:val="none" w:sz="0" w:space="0" w:color="auto"/>
      </w:divBdr>
      <w:divsChild>
        <w:div w:id="1667324313">
          <w:marLeft w:val="0"/>
          <w:marRight w:val="0"/>
          <w:marTop w:val="0"/>
          <w:marBottom w:val="0"/>
          <w:divBdr>
            <w:top w:val="none" w:sz="0" w:space="0" w:color="auto"/>
            <w:left w:val="none" w:sz="0" w:space="0" w:color="auto"/>
            <w:bottom w:val="none" w:sz="0" w:space="0" w:color="auto"/>
            <w:right w:val="none" w:sz="0" w:space="0" w:color="auto"/>
          </w:divBdr>
          <w:divsChild>
            <w:div w:id="1725791698">
              <w:marLeft w:val="0"/>
              <w:marRight w:val="0"/>
              <w:marTop w:val="0"/>
              <w:marBottom w:val="0"/>
              <w:divBdr>
                <w:top w:val="none" w:sz="0" w:space="0" w:color="auto"/>
                <w:left w:val="none" w:sz="0" w:space="0" w:color="auto"/>
                <w:bottom w:val="none" w:sz="0" w:space="0" w:color="auto"/>
                <w:right w:val="none" w:sz="0" w:space="0" w:color="auto"/>
              </w:divBdr>
            </w:div>
            <w:div w:id="39046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5618">
      <w:bodyDiv w:val="1"/>
      <w:marLeft w:val="0"/>
      <w:marRight w:val="0"/>
      <w:marTop w:val="0"/>
      <w:marBottom w:val="0"/>
      <w:divBdr>
        <w:top w:val="none" w:sz="0" w:space="0" w:color="auto"/>
        <w:left w:val="none" w:sz="0" w:space="0" w:color="auto"/>
        <w:bottom w:val="none" w:sz="0" w:space="0" w:color="auto"/>
        <w:right w:val="none" w:sz="0" w:space="0" w:color="auto"/>
      </w:divBdr>
      <w:divsChild>
        <w:div w:id="1112939968">
          <w:marLeft w:val="0"/>
          <w:marRight w:val="0"/>
          <w:marTop w:val="0"/>
          <w:marBottom w:val="0"/>
          <w:divBdr>
            <w:top w:val="none" w:sz="0" w:space="0" w:color="auto"/>
            <w:left w:val="none" w:sz="0" w:space="0" w:color="auto"/>
            <w:bottom w:val="none" w:sz="0" w:space="0" w:color="auto"/>
            <w:right w:val="none" w:sz="0" w:space="0" w:color="auto"/>
          </w:divBdr>
          <w:divsChild>
            <w:div w:id="11706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58547">
      <w:bodyDiv w:val="1"/>
      <w:marLeft w:val="0"/>
      <w:marRight w:val="0"/>
      <w:marTop w:val="0"/>
      <w:marBottom w:val="0"/>
      <w:divBdr>
        <w:top w:val="none" w:sz="0" w:space="0" w:color="auto"/>
        <w:left w:val="none" w:sz="0" w:space="0" w:color="auto"/>
        <w:bottom w:val="none" w:sz="0" w:space="0" w:color="auto"/>
        <w:right w:val="none" w:sz="0" w:space="0" w:color="auto"/>
      </w:divBdr>
      <w:divsChild>
        <w:div w:id="2002541741">
          <w:marLeft w:val="0"/>
          <w:marRight w:val="0"/>
          <w:marTop w:val="0"/>
          <w:marBottom w:val="0"/>
          <w:divBdr>
            <w:top w:val="none" w:sz="0" w:space="0" w:color="auto"/>
            <w:left w:val="none" w:sz="0" w:space="0" w:color="auto"/>
            <w:bottom w:val="none" w:sz="0" w:space="0" w:color="auto"/>
            <w:right w:val="none" w:sz="0" w:space="0" w:color="auto"/>
          </w:divBdr>
          <w:divsChild>
            <w:div w:id="1761099396">
              <w:marLeft w:val="0"/>
              <w:marRight w:val="0"/>
              <w:marTop w:val="0"/>
              <w:marBottom w:val="0"/>
              <w:divBdr>
                <w:top w:val="none" w:sz="0" w:space="0" w:color="auto"/>
                <w:left w:val="none" w:sz="0" w:space="0" w:color="auto"/>
                <w:bottom w:val="none" w:sz="0" w:space="0" w:color="auto"/>
                <w:right w:val="none" w:sz="0" w:space="0" w:color="auto"/>
              </w:divBdr>
            </w:div>
            <w:div w:id="2063747986">
              <w:marLeft w:val="0"/>
              <w:marRight w:val="0"/>
              <w:marTop w:val="0"/>
              <w:marBottom w:val="0"/>
              <w:divBdr>
                <w:top w:val="none" w:sz="0" w:space="0" w:color="auto"/>
                <w:left w:val="none" w:sz="0" w:space="0" w:color="auto"/>
                <w:bottom w:val="none" w:sz="0" w:space="0" w:color="auto"/>
                <w:right w:val="none" w:sz="0" w:space="0" w:color="auto"/>
              </w:divBdr>
            </w:div>
            <w:div w:id="911046611">
              <w:marLeft w:val="0"/>
              <w:marRight w:val="0"/>
              <w:marTop w:val="0"/>
              <w:marBottom w:val="0"/>
              <w:divBdr>
                <w:top w:val="none" w:sz="0" w:space="0" w:color="auto"/>
                <w:left w:val="none" w:sz="0" w:space="0" w:color="auto"/>
                <w:bottom w:val="none" w:sz="0" w:space="0" w:color="auto"/>
                <w:right w:val="none" w:sz="0" w:space="0" w:color="auto"/>
              </w:divBdr>
            </w:div>
            <w:div w:id="330110919">
              <w:marLeft w:val="0"/>
              <w:marRight w:val="0"/>
              <w:marTop w:val="0"/>
              <w:marBottom w:val="0"/>
              <w:divBdr>
                <w:top w:val="none" w:sz="0" w:space="0" w:color="auto"/>
                <w:left w:val="none" w:sz="0" w:space="0" w:color="auto"/>
                <w:bottom w:val="none" w:sz="0" w:space="0" w:color="auto"/>
                <w:right w:val="none" w:sz="0" w:space="0" w:color="auto"/>
              </w:divBdr>
            </w:div>
            <w:div w:id="960913576">
              <w:marLeft w:val="0"/>
              <w:marRight w:val="0"/>
              <w:marTop w:val="0"/>
              <w:marBottom w:val="0"/>
              <w:divBdr>
                <w:top w:val="none" w:sz="0" w:space="0" w:color="auto"/>
                <w:left w:val="none" w:sz="0" w:space="0" w:color="auto"/>
                <w:bottom w:val="none" w:sz="0" w:space="0" w:color="auto"/>
                <w:right w:val="none" w:sz="0" w:space="0" w:color="auto"/>
              </w:divBdr>
            </w:div>
            <w:div w:id="682130737">
              <w:marLeft w:val="0"/>
              <w:marRight w:val="0"/>
              <w:marTop w:val="0"/>
              <w:marBottom w:val="0"/>
              <w:divBdr>
                <w:top w:val="none" w:sz="0" w:space="0" w:color="auto"/>
                <w:left w:val="none" w:sz="0" w:space="0" w:color="auto"/>
                <w:bottom w:val="none" w:sz="0" w:space="0" w:color="auto"/>
                <w:right w:val="none" w:sz="0" w:space="0" w:color="auto"/>
              </w:divBdr>
            </w:div>
            <w:div w:id="1532645532">
              <w:marLeft w:val="0"/>
              <w:marRight w:val="0"/>
              <w:marTop w:val="0"/>
              <w:marBottom w:val="0"/>
              <w:divBdr>
                <w:top w:val="none" w:sz="0" w:space="0" w:color="auto"/>
                <w:left w:val="none" w:sz="0" w:space="0" w:color="auto"/>
                <w:bottom w:val="none" w:sz="0" w:space="0" w:color="auto"/>
                <w:right w:val="none" w:sz="0" w:space="0" w:color="auto"/>
              </w:divBdr>
            </w:div>
            <w:div w:id="538863644">
              <w:marLeft w:val="0"/>
              <w:marRight w:val="0"/>
              <w:marTop w:val="0"/>
              <w:marBottom w:val="0"/>
              <w:divBdr>
                <w:top w:val="none" w:sz="0" w:space="0" w:color="auto"/>
                <w:left w:val="none" w:sz="0" w:space="0" w:color="auto"/>
                <w:bottom w:val="none" w:sz="0" w:space="0" w:color="auto"/>
                <w:right w:val="none" w:sz="0" w:space="0" w:color="auto"/>
              </w:divBdr>
            </w:div>
            <w:div w:id="831916264">
              <w:marLeft w:val="0"/>
              <w:marRight w:val="0"/>
              <w:marTop w:val="0"/>
              <w:marBottom w:val="0"/>
              <w:divBdr>
                <w:top w:val="none" w:sz="0" w:space="0" w:color="auto"/>
                <w:left w:val="none" w:sz="0" w:space="0" w:color="auto"/>
                <w:bottom w:val="none" w:sz="0" w:space="0" w:color="auto"/>
                <w:right w:val="none" w:sz="0" w:space="0" w:color="auto"/>
              </w:divBdr>
            </w:div>
            <w:div w:id="107435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6379">
      <w:bodyDiv w:val="1"/>
      <w:marLeft w:val="0"/>
      <w:marRight w:val="0"/>
      <w:marTop w:val="0"/>
      <w:marBottom w:val="0"/>
      <w:divBdr>
        <w:top w:val="none" w:sz="0" w:space="0" w:color="auto"/>
        <w:left w:val="none" w:sz="0" w:space="0" w:color="auto"/>
        <w:bottom w:val="none" w:sz="0" w:space="0" w:color="auto"/>
        <w:right w:val="none" w:sz="0" w:space="0" w:color="auto"/>
      </w:divBdr>
    </w:div>
    <w:div w:id="1911769540">
      <w:bodyDiv w:val="1"/>
      <w:marLeft w:val="0"/>
      <w:marRight w:val="0"/>
      <w:marTop w:val="0"/>
      <w:marBottom w:val="0"/>
      <w:divBdr>
        <w:top w:val="none" w:sz="0" w:space="0" w:color="auto"/>
        <w:left w:val="none" w:sz="0" w:space="0" w:color="auto"/>
        <w:bottom w:val="none" w:sz="0" w:space="0" w:color="auto"/>
        <w:right w:val="none" w:sz="0" w:space="0" w:color="auto"/>
      </w:divBdr>
      <w:divsChild>
        <w:div w:id="937057336">
          <w:marLeft w:val="0"/>
          <w:marRight w:val="0"/>
          <w:marTop w:val="0"/>
          <w:marBottom w:val="0"/>
          <w:divBdr>
            <w:top w:val="none" w:sz="0" w:space="0" w:color="auto"/>
            <w:left w:val="none" w:sz="0" w:space="0" w:color="auto"/>
            <w:bottom w:val="none" w:sz="0" w:space="0" w:color="auto"/>
            <w:right w:val="none" w:sz="0" w:space="0" w:color="auto"/>
          </w:divBdr>
          <w:divsChild>
            <w:div w:id="68420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861147">
      <w:bodyDiv w:val="1"/>
      <w:marLeft w:val="0"/>
      <w:marRight w:val="0"/>
      <w:marTop w:val="0"/>
      <w:marBottom w:val="0"/>
      <w:divBdr>
        <w:top w:val="none" w:sz="0" w:space="0" w:color="auto"/>
        <w:left w:val="none" w:sz="0" w:space="0" w:color="auto"/>
        <w:bottom w:val="none" w:sz="0" w:space="0" w:color="auto"/>
        <w:right w:val="none" w:sz="0" w:space="0" w:color="auto"/>
      </w:divBdr>
    </w:div>
    <w:div w:id="1928733285">
      <w:bodyDiv w:val="1"/>
      <w:marLeft w:val="0"/>
      <w:marRight w:val="0"/>
      <w:marTop w:val="0"/>
      <w:marBottom w:val="0"/>
      <w:divBdr>
        <w:top w:val="none" w:sz="0" w:space="0" w:color="auto"/>
        <w:left w:val="none" w:sz="0" w:space="0" w:color="auto"/>
        <w:bottom w:val="none" w:sz="0" w:space="0" w:color="auto"/>
        <w:right w:val="none" w:sz="0" w:space="0" w:color="auto"/>
      </w:divBdr>
      <w:divsChild>
        <w:div w:id="466511939">
          <w:marLeft w:val="0"/>
          <w:marRight w:val="0"/>
          <w:marTop w:val="0"/>
          <w:marBottom w:val="0"/>
          <w:divBdr>
            <w:top w:val="none" w:sz="0" w:space="0" w:color="auto"/>
            <w:left w:val="none" w:sz="0" w:space="0" w:color="auto"/>
            <w:bottom w:val="none" w:sz="0" w:space="0" w:color="auto"/>
            <w:right w:val="none" w:sz="0" w:space="0" w:color="auto"/>
          </w:divBdr>
          <w:divsChild>
            <w:div w:id="1381248647">
              <w:marLeft w:val="0"/>
              <w:marRight w:val="0"/>
              <w:marTop w:val="0"/>
              <w:marBottom w:val="0"/>
              <w:divBdr>
                <w:top w:val="none" w:sz="0" w:space="0" w:color="auto"/>
                <w:left w:val="none" w:sz="0" w:space="0" w:color="auto"/>
                <w:bottom w:val="none" w:sz="0" w:space="0" w:color="auto"/>
                <w:right w:val="none" w:sz="0" w:space="0" w:color="auto"/>
              </w:divBdr>
            </w:div>
            <w:div w:id="435828312">
              <w:marLeft w:val="0"/>
              <w:marRight w:val="0"/>
              <w:marTop w:val="0"/>
              <w:marBottom w:val="0"/>
              <w:divBdr>
                <w:top w:val="none" w:sz="0" w:space="0" w:color="auto"/>
                <w:left w:val="none" w:sz="0" w:space="0" w:color="auto"/>
                <w:bottom w:val="none" w:sz="0" w:space="0" w:color="auto"/>
                <w:right w:val="none" w:sz="0" w:space="0" w:color="auto"/>
              </w:divBdr>
            </w:div>
            <w:div w:id="1829053544">
              <w:marLeft w:val="0"/>
              <w:marRight w:val="0"/>
              <w:marTop w:val="0"/>
              <w:marBottom w:val="0"/>
              <w:divBdr>
                <w:top w:val="none" w:sz="0" w:space="0" w:color="auto"/>
                <w:left w:val="none" w:sz="0" w:space="0" w:color="auto"/>
                <w:bottom w:val="none" w:sz="0" w:space="0" w:color="auto"/>
                <w:right w:val="none" w:sz="0" w:space="0" w:color="auto"/>
              </w:divBdr>
            </w:div>
            <w:div w:id="1241527103">
              <w:marLeft w:val="0"/>
              <w:marRight w:val="0"/>
              <w:marTop w:val="0"/>
              <w:marBottom w:val="0"/>
              <w:divBdr>
                <w:top w:val="none" w:sz="0" w:space="0" w:color="auto"/>
                <w:left w:val="none" w:sz="0" w:space="0" w:color="auto"/>
                <w:bottom w:val="none" w:sz="0" w:space="0" w:color="auto"/>
                <w:right w:val="none" w:sz="0" w:space="0" w:color="auto"/>
              </w:divBdr>
            </w:div>
            <w:div w:id="2100132925">
              <w:marLeft w:val="0"/>
              <w:marRight w:val="0"/>
              <w:marTop w:val="0"/>
              <w:marBottom w:val="0"/>
              <w:divBdr>
                <w:top w:val="none" w:sz="0" w:space="0" w:color="auto"/>
                <w:left w:val="none" w:sz="0" w:space="0" w:color="auto"/>
                <w:bottom w:val="none" w:sz="0" w:space="0" w:color="auto"/>
                <w:right w:val="none" w:sz="0" w:space="0" w:color="auto"/>
              </w:divBdr>
            </w:div>
            <w:div w:id="12814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1805">
      <w:bodyDiv w:val="1"/>
      <w:marLeft w:val="0"/>
      <w:marRight w:val="0"/>
      <w:marTop w:val="0"/>
      <w:marBottom w:val="0"/>
      <w:divBdr>
        <w:top w:val="none" w:sz="0" w:space="0" w:color="auto"/>
        <w:left w:val="none" w:sz="0" w:space="0" w:color="auto"/>
        <w:bottom w:val="none" w:sz="0" w:space="0" w:color="auto"/>
        <w:right w:val="none" w:sz="0" w:space="0" w:color="auto"/>
      </w:divBdr>
      <w:divsChild>
        <w:div w:id="1661734606">
          <w:marLeft w:val="0"/>
          <w:marRight w:val="0"/>
          <w:marTop w:val="0"/>
          <w:marBottom w:val="0"/>
          <w:divBdr>
            <w:top w:val="none" w:sz="0" w:space="0" w:color="auto"/>
            <w:left w:val="none" w:sz="0" w:space="0" w:color="auto"/>
            <w:bottom w:val="none" w:sz="0" w:space="0" w:color="auto"/>
            <w:right w:val="none" w:sz="0" w:space="0" w:color="auto"/>
          </w:divBdr>
          <w:divsChild>
            <w:div w:id="10454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25358">
      <w:bodyDiv w:val="1"/>
      <w:marLeft w:val="0"/>
      <w:marRight w:val="0"/>
      <w:marTop w:val="0"/>
      <w:marBottom w:val="0"/>
      <w:divBdr>
        <w:top w:val="none" w:sz="0" w:space="0" w:color="auto"/>
        <w:left w:val="none" w:sz="0" w:space="0" w:color="auto"/>
        <w:bottom w:val="none" w:sz="0" w:space="0" w:color="auto"/>
        <w:right w:val="none" w:sz="0" w:space="0" w:color="auto"/>
      </w:divBdr>
      <w:divsChild>
        <w:div w:id="524368146">
          <w:marLeft w:val="0"/>
          <w:marRight w:val="0"/>
          <w:marTop w:val="0"/>
          <w:marBottom w:val="0"/>
          <w:divBdr>
            <w:top w:val="none" w:sz="0" w:space="0" w:color="auto"/>
            <w:left w:val="none" w:sz="0" w:space="0" w:color="auto"/>
            <w:bottom w:val="none" w:sz="0" w:space="0" w:color="auto"/>
            <w:right w:val="none" w:sz="0" w:space="0" w:color="auto"/>
          </w:divBdr>
          <w:divsChild>
            <w:div w:id="878855747">
              <w:marLeft w:val="0"/>
              <w:marRight w:val="0"/>
              <w:marTop w:val="0"/>
              <w:marBottom w:val="0"/>
              <w:divBdr>
                <w:top w:val="none" w:sz="0" w:space="0" w:color="auto"/>
                <w:left w:val="none" w:sz="0" w:space="0" w:color="auto"/>
                <w:bottom w:val="none" w:sz="0" w:space="0" w:color="auto"/>
                <w:right w:val="none" w:sz="0" w:space="0" w:color="auto"/>
              </w:divBdr>
            </w:div>
            <w:div w:id="5709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98007">
      <w:bodyDiv w:val="1"/>
      <w:marLeft w:val="0"/>
      <w:marRight w:val="0"/>
      <w:marTop w:val="0"/>
      <w:marBottom w:val="0"/>
      <w:divBdr>
        <w:top w:val="none" w:sz="0" w:space="0" w:color="auto"/>
        <w:left w:val="none" w:sz="0" w:space="0" w:color="auto"/>
        <w:bottom w:val="none" w:sz="0" w:space="0" w:color="auto"/>
        <w:right w:val="none" w:sz="0" w:space="0" w:color="auto"/>
      </w:divBdr>
      <w:divsChild>
        <w:div w:id="1186796118">
          <w:marLeft w:val="0"/>
          <w:marRight w:val="0"/>
          <w:marTop w:val="0"/>
          <w:marBottom w:val="0"/>
          <w:divBdr>
            <w:top w:val="none" w:sz="0" w:space="0" w:color="auto"/>
            <w:left w:val="none" w:sz="0" w:space="0" w:color="auto"/>
            <w:bottom w:val="none" w:sz="0" w:space="0" w:color="auto"/>
            <w:right w:val="none" w:sz="0" w:space="0" w:color="auto"/>
          </w:divBdr>
          <w:divsChild>
            <w:div w:id="1403527993">
              <w:marLeft w:val="0"/>
              <w:marRight w:val="0"/>
              <w:marTop w:val="0"/>
              <w:marBottom w:val="0"/>
              <w:divBdr>
                <w:top w:val="none" w:sz="0" w:space="0" w:color="auto"/>
                <w:left w:val="none" w:sz="0" w:space="0" w:color="auto"/>
                <w:bottom w:val="none" w:sz="0" w:space="0" w:color="auto"/>
                <w:right w:val="none" w:sz="0" w:space="0" w:color="auto"/>
              </w:divBdr>
            </w:div>
            <w:div w:id="1391155611">
              <w:marLeft w:val="0"/>
              <w:marRight w:val="0"/>
              <w:marTop w:val="0"/>
              <w:marBottom w:val="0"/>
              <w:divBdr>
                <w:top w:val="none" w:sz="0" w:space="0" w:color="auto"/>
                <w:left w:val="none" w:sz="0" w:space="0" w:color="auto"/>
                <w:bottom w:val="none" w:sz="0" w:space="0" w:color="auto"/>
                <w:right w:val="none" w:sz="0" w:space="0" w:color="auto"/>
              </w:divBdr>
            </w:div>
            <w:div w:id="641421356">
              <w:marLeft w:val="0"/>
              <w:marRight w:val="0"/>
              <w:marTop w:val="0"/>
              <w:marBottom w:val="0"/>
              <w:divBdr>
                <w:top w:val="none" w:sz="0" w:space="0" w:color="auto"/>
                <w:left w:val="none" w:sz="0" w:space="0" w:color="auto"/>
                <w:bottom w:val="none" w:sz="0" w:space="0" w:color="auto"/>
                <w:right w:val="none" w:sz="0" w:space="0" w:color="auto"/>
              </w:divBdr>
            </w:div>
            <w:div w:id="13074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2818">
      <w:bodyDiv w:val="1"/>
      <w:marLeft w:val="0"/>
      <w:marRight w:val="0"/>
      <w:marTop w:val="0"/>
      <w:marBottom w:val="0"/>
      <w:divBdr>
        <w:top w:val="none" w:sz="0" w:space="0" w:color="auto"/>
        <w:left w:val="none" w:sz="0" w:space="0" w:color="auto"/>
        <w:bottom w:val="none" w:sz="0" w:space="0" w:color="auto"/>
        <w:right w:val="none" w:sz="0" w:space="0" w:color="auto"/>
      </w:divBdr>
      <w:divsChild>
        <w:div w:id="54473628">
          <w:marLeft w:val="0"/>
          <w:marRight w:val="0"/>
          <w:marTop w:val="0"/>
          <w:marBottom w:val="0"/>
          <w:divBdr>
            <w:top w:val="none" w:sz="0" w:space="0" w:color="auto"/>
            <w:left w:val="none" w:sz="0" w:space="0" w:color="auto"/>
            <w:bottom w:val="none" w:sz="0" w:space="0" w:color="auto"/>
            <w:right w:val="none" w:sz="0" w:space="0" w:color="auto"/>
          </w:divBdr>
          <w:divsChild>
            <w:div w:id="1688483073">
              <w:marLeft w:val="0"/>
              <w:marRight w:val="0"/>
              <w:marTop w:val="0"/>
              <w:marBottom w:val="0"/>
              <w:divBdr>
                <w:top w:val="none" w:sz="0" w:space="0" w:color="auto"/>
                <w:left w:val="none" w:sz="0" w:space="0" w:color="auto"/>
                <w:bottom w:val="none" w:sz="0" w:space="0" w:color="auto"/>
                <w:right w:val="none" w:sz="0" w:space="0" w:color="auto"/>
              </w:divBdr>
            </w:div>
            <w:div w:id="2070298108">
              <w:marLeft w:val="0"/>
              <w:marRight w:val="0"/>
              <w:marTop w:val="0"/>
              <w:marBottom w:val="0"/>
              <w:divBdr>
                <w:top w:val="none" w:sz="0" w:space="0" w:color="auto"/>
                <w:left w:val="none" w:sz="0" w:space="0" w:color="auto"/>
                <w:bottom w:val="none" w:sz="0" w:space="0" w:color="auto"/>
                <w:right w:val="none" w:sz="0" w:space="0" w:color="auto"/>
              </w:divBdr>
            </w:div>
            <w:div w:id="334259916">
              <w:marLeft w:val="0"/>
              <w:marRight w:val="0"/>
              <w:marTop w:val="0"/>
              <w:marBottom w:val="0"/>
              <w:divBdr>
                <w:top w:val="none" w:sz="0" w:space="0" w:color="auto"/>
                <w:left w:val="none" w:sz="0" w:space="0" w:color="auto"/>
                <w:bottom w:val="none" w:sz="0" w:space="0" w:color="auto"/>
                <w:right w:val="none" w:sz="0" w:space="0" w:color="auto"/>
              </w:divBdr>
            </w:div>
            <w:div w:id="1174106886">
              <w:marLeft w:val="0"/>
              <w:marRight w:val="0"/>
              <w:marTop w:val="0"/>
              <w:marBottom w:val="0"/>
              <w:divBdr>
                <w:top w:val="none" w:sz="0" w:space="0" w:color="auto"/>
                <w:left w:val="none" w:sz="0" w:space="0" w:color="auto"/>
                <w:bottom w:val="none" w:sz="0" w:space="0" w:color="auto"/>
                <w:right w:val="none" w:sz="0" w:space="0" w:color="auto"/>
              </w:divBdr>
            </w:div>
            <w:div w:id="1196190098">
              <w:marLeft w:val="0"/>
              <w:marRight w:val="0"/>
              <w:marTop w:val="0"/>
              <w:marBottom w:val="0"/>
              <w:divBdr>
                <w:top w:val="none" w:sz="0" w:space="0" w:color="auto"/>
                <w:left w:val="none" w:sz="0" w:space="0" w:color="auto"/>
                <w:bottom w:val="none" w:sz="0" w:space="0" w:color="auto"/>
                <w:right w:val="none" w:sz="0" w:space="0" w:color="auto"/>
              </w:divBdr>
            </w:div>
            <w:div w:id="9993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33989">
      <w:bodyDiv w:val="1"/>
      <w:marLeft w:val="0"/>
      <w:marRight w:val="0"/>
      <w:marTop w:val="0"/>
      <w:marBottom w:val="0"/>
      <w:divBdr>
        <w:top w:val="none" w:sz="0" w:space="0" w:color="auto"/>
        <w:left w:val="none" w:sz="0" w:space="0" w:color="auto"/>
        <w:bottom w:val="none" w:sz="0" w:space="0" w:color="auto"/>
        <w:right w:val="none" w:sz="0" w:space="0" w:color="auto"/>
      </w:divBdr>
    </w:div>
    <w:div w:id="1997226432">
      <w:bodyDiv w:val="1"/>
      <w:marLeft w:val="0"/>
      <w:marRight w:val="0"/>
      <w:marTop w:val="0"/>
      <w:marBottom w:val="0"/>
      <w:divBdr>
        <w:top w:val="none" w:sz="0" w:space="0" w:color="auto"/>
        <w:left w:val="none" w:sz="0" w:space="0" w:color="auto"/>
        <w:bottom w:val="none" w:sz="0" w:space="0" w:color="auto"/>
        <w:right w:val="none" w:sz="0" w:space="0" w:color="auto"/>
      </w:divBdr>
      <w:divsChild>
        <w:div w:id="923800687">
          <w:marLeft w:val="0"/>
          <w:marRight w:val="0"/>
          <w:marTop w:val="0"/>
          <w:marBottom w:val="0"/>
          <w:divBdr>
            <w:top w:val="none" w:sz="0" w:space="0" w:color="auto"/>
            <w:left w:val="none" w:sz="0" w:space="0" w:color="auto"/>
            <w:bottom w:val="none" w:sz="0" w:space="0" w:color="auto"/>
            <w:right w:val="none" w:sz="0" w:space="0" w:color="auto"/>
          </w:divBdr>
          <w:divsChild>
            <w:div w:id="2124956139">
              <w:marLeft w:val="0"/>
              <w:marRight w:val="0"/>
              <w:marTop w:val="0"/>
              <w:marBottom w:val="0"/>
              <w:divBdr>
                <w:top w:val="none" w:sz="0" w:space="0" w:color="auto"/>
                <w:left w:val="none" w:sz="0" w:space="0" w:color="auto"/>
                <w:bottom w:val="none" w:sz="0" w:space="0" w:color="auto"/>
                <w:right w:val="none" w:sz="0" w:space="0" w:color="auto"/>
              </w:divBdr>
            </w:div>
            <w:div w:id="214056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14212">
      <w:bodyDiv w:val="1"/>
      <w:marLeft w:val="0"/>
      <w:marRight w:val="0"/>
      <w:marTop w:val="0"/>
      <w:marBottom w:val="0"/>
      <w:divBdr>
        <w:top w:val="none" w:sz="0" w:space="0" w:color="auto"/>
        <w:left w:val="none" w:sz="0" w:space="0" w:color="auto"/>
        <w:bottom w:val="none" w:sz="0" w:space="0" w:color="auto"/>
        <w:right w:val="none" w:sz="0" w:space="0" w:color="auto"/>
      </w:divBdr>
    </w:div>
    <w:div w:id="2146972762">
      <w:bodyDiv w:val="1"/>
      <w:marLeft w:val="0"/>
      <w:marRight w:val="0"/>
      <w:marTop w:val="0"/>
      <w:marBottom w:val="0"/>
      <w:divBdr>
        <w:top w:val="none" w:sz="0" w:space="0" w:color="auto"/>
        <w:left w:val="none" w:sz="0" w:space="0" w:color="auto"/>
        <w:bottom w:val="none" w:sz="0" w:space="0" w:color="auto"/>
        <w:right w:val="none" w:sz="0" w:space="0" w:color="auto"/>
      </w:divBdr>
      <w:divsChild>
        <w:div w:id="802622004">
          <w:marLeft w:val="0"/>
          <w:marRight w:val="0"/>
          <w:marTop w:val="0"/>
          <w:marBottom w:val="0"/>
          <w:divBdr>
            <w:top w:val="none" w:sz="0" w:space="0" w:color="auto"/>
            <w:left w:val="none" w:sz="0" w:space="0" w:color="auto"/>
            <w:bottom w:val="none" w:sz="0" w:space="0" w:color="auto"/>
            <w:right w:val="none" w:sz="0" w:space="0" w:color="auto"/>
          </w:divBdr>
          <w:divsChild>
            <w:div w:id="418065683">
              <w:marLeft w:val="0"/>
              <w:marRight w:val="0"/>
              <w:marTop w:val="0"/>
              <w:marBottom w:val="0"/>
              <w:divBdr>
                <w:top w:val="none" w:sz="0" w:space="0" w:color="auto"/>
                <w:left w:val="none" w:sz="0" w:space="0" w:color="auto"/>
                <w:bottom w:val="none" w:sz="0" w:space="0" w:color="auto"/>
                <w:right w:val="none" w:sz="0" w:space="0" w:color="auto"/>
              </w:divBdr>
            </w:div>
            <w:div w:id="1331712141">
              <w:marLeft w:val="0"/>
              <w:marRight w:val="0"/>
              <w:marTop w:val="0"/>
              <w:marBottom w:val="0"/>
              <w:divBdr>
                <w:top w:val="none" w:sz="0" w:space="0" w:color="auto"/>
                <w:left w:val="none" w:sz="0" w:space="0" w:color="auto"/>
                <w:bottom w:val="none" w:sz="0" w:space="0" w:color="auto"/>
                <w:right w:val="none" w:sz="0" w:space="0" w:color="auto"/>
              </w:divBdr>
            </w:div>
            <w:div w:id="1165701916">
              <w:marLeft w:val="0"/>
              <w:marRight w:val="0"/>
              <w:marTop w:val="0"/>
              <w:marBottom w:val="0"/>
              <w:divBdr>
                <w:top w:val="none" w:sz="0" w:space="0" w:color="auto"/>
                <w:left w:val="none" w:sz="0" w:space="0" w:color="auto"/>
                <w:bottom w:val="none" w:sz="0" w:space="0" w:color="auto"/>
                <w:right w:val="none" w:sz="0" w:space="0" w:color="auto"/>
              </w:divBdr>
            </w:div>
            <w:div w:id="1105424480">
              <w:marLeft w:val="0"/>
              <w:marRight w:val="0"/>
              <w:marTop w:val="0"/>
              <w:marBottom w:val="0"/>
              <w:divBdr>
                <w:top w:val="none" w:sz="0" w:space="0" w:color="auto"/>
                <w:left w:val="none" w:sz="0" w:space="0" w:color="auto"/>
                <w:bottom w:val="none" w:sz="0" w:space="0" w:color="auto"/>
                <w:right w:val="none" w:sz="0" w:space="0" w:color="auto"/>
              </w:divBdr>
            </w:div>
            <w:div w:id="996803153">
              <w:marLeft w:val="0"/>
              <w:marRight w:val="0"/>
              <w:marTop w:val="0"/>
              <w:marBottom w:val="0"/>
              <w:divBdr>
                <w:top w:val="none" w:sz="0" w:space="0" w:color="auto"/>
                <w:left w:val="none" w:sz="0" w:space="0" w:color="auto"/>
                <w:bottom w:val="none" w:sz="0" w:space="0" w:color="auto"/>
                <w:right w:val="none" w:sz="0" w:space="0" w:color="auto"/>
              </w:divBdr>
            </w:div>
            <w:div w:id="1874733245">
              <w:marLeft w:val="0"/>
              <w:marRight w:val="0"/>
              <w:marTop w:val="0"/>
              <w:marBottom w:val="0"/>
              <w:divBdr>
                <w:top w:val="none" w:sz="0" w:space="0" w:color="auto"/>
                <w:left w:val="none" w:sz="0" w:space="0" w:color="auto"/>
                <w:bottom w:val="none" w:sz="0" w:space="0" w:color="auto"/>
                <w:right w:val="none" w:sz="0" w:space="0" w:color="auto"/>
              </w:divBdr>
            </w:div>
            <w:div w:id="2045017929">
              <w:marLeft w:val="0"/>
              <w:marRight w:val="0"/>
              <w:marTop w:val="0"/>
              <w:marBottom w:val="0"/>
              <w:divBdr>
                <w:top w:val="none" w:sz="0" w:space="0" w:color="auto"/>
                <w:left w:val="none" w:sz="0" w:space="0" w:color="auto"/>
                <w:bottom w:val="none" w:sz="0" w:space="0" w:color="auto"/>
                <w:right w:val="none" w:sz="0" w:space="0" w:color="auto"/>
              </w:divBdr>
            </w:div>
            <w:div w:id="92302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sfoteini.github.io/blog/build-a-flower-classification-model-with-azure-custom-vision/" TargetMode="External"/><Relationship Id="rId68" Type="http://schemas.openxmlformats.org/officeDocument/2006/relationships/hyperlink" Target="https://www.tensorflow.org/tutorials/video/video_classification"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microsoft.com/office/2016/09/relationships/commentsIds" Target="commentsIds.xml"/><Relationship Id="rId24" Type="http://schemas.openxmlformats.org/officeDocument/2006/relationships/customXml" Target="ink/ink2.xml"/><Relationship Id="rId32" Type="http://schemas.openxmlformats.org/officeDocument/2006/relationships/hyperlink" Target="http://www.portal.azure.com/"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docs.opencv.org/4.5.4/d6/d00/tutorial_py_root.html"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customXml" Target="ink/ink1.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learn.microsoft.com/en-us/azure/ai-services/custom-vision-service/" TargetMode="External"/><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medium.com/@patelharsh7458/normalization-in-image-preprocessing-scaling-pixel-values-by-1-255-111b2fa496d4" TargetMode="Externa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learn.microsoft.com/en-us/azure/ai-services/custom-vision-service/use-prediction-api"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docs.python.org/3/tutorial/controlflow.html" TargetMode="Externa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8T00:08:36.61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8T00:08:38.48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685953-E6B3-480C-B89F-AE4A57323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59</Pages>
  <Words>8191</Words>
  <Characters>46691</Characters>
  <Application>Microsoft Office Word</Application>
  <DocSecurity>0</DocSecurity>
  <Lines>389</Lines>
  <Paragraphs>109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54773</CharactersWithSpaces>
  <SharedDoc>false</SharedDoc>
  <HLinks>
    <vt:vector size="6" baseType="variant">
      <vt:variant>
        <vt:i4>2031647</vt:i4>
      </vt:variant>
      <vt:variant>
        <vt:i4>0</vt:i4>
      </vt:variant>
      <vt:variant>
        <vt:i4>0</vt:i4>
      </vt:variant>
      <vt:variant>
        <vt:i4>5</vt:i4>
      </vt:variant>
      <vt:variant>
        <vt:lpwstr>http://facultygsb.stanford.edu/zitzewitz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Rejab Hajlaoui</dc:creator>
  <cp:lastModifiedBy>Arwa Edl.</cp:lastModifiedBy>
  <cp:revision>26</cp:revision>
  <cp:lastPrinted>2011-12-23T10:34:00Z</cp:lastPrinted>
  <dcterms:created xsi:type="dcterms:W3CDTF">2024-11-27T03:16:00Z</dcterms:created>
  <dcterms:modified xsi:type="dcterms:W3CDTF">2024-11-30T13:09:00Z</dcterms:modified>
</cp:coreProperties>
</file>